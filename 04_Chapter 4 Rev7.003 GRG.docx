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14:paraId="284D0730" w14:textId="0AB1F3C7" w:rsidR="004758C7" w:rsidRPr="009D2DD4" w:rsidRDefault="002A4096" w:rsidP="00387F13">
      <w:pPr>
        <w:pStyle w:val="Heading1"/>
        <w:spacing w:after="240"/>
      </w:pPr>
      <w:r w:rsidRPr="009E131B">
        <w:fldChar w:fldCharType="begin"/>
      </w:r>
      <w:r w:rsidR="00A74FED" w:rsidRPr="009E131B">
        <w:instrText xml:space="preserve"> seq chapno \r </w:instrText>
      </w:r>
      <w:r w:rsidR="004758C7" w:rsidRPr="009E131B">
        <w:instrText>4</w:instrText>
      </w:r>
      <w:r w:rsidR="00A74FED" w:rsidRPr="009E131B">
        <w:instrText xml:space="preserve"> </w:instrText>
      </w:r>
      <w:r w:rsidRPr="009E131B">
        <w:fldChar w:fldCharType="separate"/>
      </w:r>
      <w:r w:rsidR="005875D3">
        <w:rPr>
          <w:noProof/>
        </w:rPr>
        <w:t>4</w:t>
      </w:r>
      <w:r w:rsidRPr="009E131B">
        <w:fldChar w:fldCharType="end"/>
      </w:r>
    </w:p>
    <w:p w14:paraId="2E19820C" w14:textId="77777777" w:rsidR="004758C7" w:rsidRPr="009D2DD4" w:rsidRDefault="004758C7" w:rsidP="00956366">
      <w:pPr>
        <w:pStyle w:val="Heading1"/>
      </w:pPr>
      <w:r w:rsidRPr="009D2DD4">
        <w:t>Notation</w:t>
      </w:r>
      <w:r w:rsidR="00BD4F10">
        <w:t xml:space="preserve"> and </w:t>
      </w:r>
      <w:r w:rsidRPr="009D2DD4">
        <w:t>Representation</w:t>
      </w:r>
      <w:r w:rsidR="00956366">
        <w:t>:</w:t>
      </w:r>
      <w:r w:rsidR="00956366">
        <w:br/>
        <w:t>How We Get ’Em To Crack the Code</w:t>
      </w:r>
      <w:r w:rsidRPr="009D2DD4">
        <w:t xml:space="preserve"> </w:t>
      </w:r>
    </w:p>
    <w:p w14:paraId="239ED663" w14:textId="53C7C5A6" w:rsidR="004758C7" w:rsidRPr="009D2DD4" w:rsidRDefault="008B5F22" w:rsidP="005E00CE">
      <w:pPr>
        <w:spacing w:after="480"/>
        <w:jc w:val="center"/>
        <w:rPr>
          <w:rFonts w:ascii="Times New Roman" w:hAnsi="Times New Roman"/>
          <w:sz w:val="24"/>
        </w:rPr>
      </w:pPr>
      <w:r w:rsidRPr="009D2DD4">
        <w:rPr>
          <w:rFonts w:ascii="Times New Roman" w:hAnsi="Times New Roman"/>
          <w:sz w:val="24"/>
        </w:rPr>
        <w:t>“</w:t>
      </w:r>
      <w:r w:rsidR="004758C7" w:rsidRPr="009D2DD4">
        <w:rPr>
          <w:rFonts w:ascii="Times New Roman" w:hAnsi="Times New Roman"/>
          <w:sz w:val="24"/>
        </w:rPr>
        <w:t>In the beginning was the noise</w:t>
      </w:r>
      <w:r w:rsidR="00387F13" w:rsidRPr="009D2DD4">
        <w:rPr>
          <w:rFonts w:ascii="Times New Roman" w:hAnsi="Times New Roman"/>
          <w:sz w:val="24"/>
        </w:rPr>
        <w:t xml:space="preserve"> </w:t>
      </w:r>
      <w:r w:rsidR="004758C7" w:rsidRPr="009D2DD4">
        <w:rPr>
          <w:rFonts w:ascii="Times New Roman" w:hAnsi="Times New Roman"/>
          <w:sz w:val="24"/>
        </w:rPr>
        <w:t>…</w:t>
      </w:r>
      <w:r w:rsidRPr="009D2DD4">
        <w:rPr>
          <w:rFonts w:ascii="Times New Roman" w:hAnsi="Times New Roman"/>
          <w:sz w:val="24"/>
        </w:rPr>
        <w:t>”</w:t>
      </w:r>
      <w:r w:rsidR="004758C7" w:rsidRPr="009D2DD4">
        <w:rPr>
          <w:rFonts w:ascii="Times New Roman" w:hAnsi="Times New Roman"/>
          <w:sz w:val="24"/>
        </w:rPr>
        <w:t xml:space="preserve"> </w:t>
      </w:r>
      <w:r w:rsidR="002A4096" w:rsidRPr="009D2DD4">
        <w:rPr>
          <w:rFonts w:ascii="Times New Roman" w:hAnsi="Times New Roman"/>
          <w:sz w:val="24"/>
        </w:rPr>
        <w:fldChar w:fldCharType="begin"/>
      </w:r>
      <w:r w:rsidR="005612FE">
        <w:rPr>
          <w:rFonts w:ascii="Times New Roman" w:hAnsi="Times New Roman"/>
          <w:sz w:val="24"/>
        </w:rPr>
        <w:instrText xml:space="preserve"> ADDIN EN.CITE &lt;EndNote&gt;&lt;Cite&gt;&lt;Author&gt;Hart&lt;/Author&gt;&lt;Year&gt;1991&lt;/Year&gt;&lt;RecNum&gt;20&lt;/RecNum&gt;&lt;DisplayText&gt;[7]&lt;/DisplayText&gt;&lt;record&gt;&lt;rec-number&gt;20&lt;/rec-number&gt;&lt;foreign-keys&gt;&lt;key app="EN" db-id="we0zp9rzrtpdauer9abv5aph9zexsa52a5sw"&gt;20&lt;/key&gt;&lt;/foreign-keys&gt;&lt;ref-type name="Book"&gt;6&lt;/ref-type&gt;&lt;contributors&gt;&lt;authors&gt;&lt;author&gt;Hart, Mickey&lt;/author&gt;&lt;author&gt;Lieberman, Fredric&lt;/author&gt;&lt;/authors&gt;&lt;/contributors&gt;&lt;titles&gt;&lt;title&gt;Planet Drum: A Celebration of Percussion and Rhythm&lt;/title&gt;&lt;/titles&gt;&lt;dates&gt;&lt;year&gt;1991&lt;/year&gt;&lt;/dates&gt;&lt;pub-location&gt;Petaluma, CA&lt;/pub-location&gt;&lt;publisher&gt;HarperOne&lt;/publisher&gt;&lt;urls&gt;&lt;/urls&gt;&lt;/record&gt;&lt;/Cite&gt;&lt;/EndNote&gt;</w:instrText>
      </w:r>
      <w:r w:rsidR="002A4096" w:rsidRPr="009D2DD4">
        <w:rPr>
          <w:rFonts w:ascii="Times New Roman" w:hAnsi="Times New Roman"/>
          <w:sz w:val="24"/>
        </w:rPr>
        <w:fldChar w:fldCharType="separate"/>
      </w:r>
      <w:r w:rsidR="005612FE">
        <w:rPr>
          <w:rFonts w:ascii="Times New Roman" w:hAnsi="Times New Roman"/>
          <w:noProof/>
          <w:sz w:val="24"/>
        </w:rPr>
        <w:t>[</w:t>
      </w:r>
      <w:hyperlink w:anchor="_ENREF_7" w:tooltip="Hart, 1991 #20" w:history="1">
        <w:r w:rsidR="00B93722">
          <w:rPr>
            <w:rFonts w:ascii="Times New Roman" w:hAnsi="Times New Roman"/>
            <w:noProof/>
            <w:sz w:val="24"/>
          </w:rPr>
          <w:t>7</w:t>
        </w:r>
      </w:hyperlink>
      <w:r w:rsidR="005612FE">
        <w:rPr>
          <w:rFonts w:ascii="Times New Roman" w:hAnsi="Times New Roman"/>
          <w:noProof/>
          <w:sz w:val="24"/>
        </w:rPr>
        <w:t>]</w:t>
      </w:r>
      <w:r w:rsidR="002A4096" w:rsidRPr="009D2DD4">
        <w:rPr>
          <w:rFonts w:ascii="Times New Roman" w:hAnsi="Times New Roman"/>
          <w:sz w:val="24"/>
        </w:rPr>
        <w:fldChar w:fldCharType="end"/>
      </w:r>
    </w:p>
    <w:p w14:paraId="1F934725" w14:textId="77777777" w:rsidR="004758C7" w:rsidRPr="009D2DD4" w:rsidRDefault="004758C7" w:rsidP="00BF4943">
      <w:pPr>
        <w:pStyle w:val="Heading2"/>
      </w:pPr>
      <w:r w:rsidRPr="009D2DD4">
        <w:t xml:space="preserve">Gateways, Barriers, and Boundaries </w:t>
      </w:r>
    </w:p>
    <w:p w14:paraId="701D0C3D" w14:textId="77777777" w:rsidR="004758C7" w:rsidRPr="009D2DD4" w:rsidRDefault="004758C7" w:rsidP="007051FC">
      <w:pPr>
        <w:pStyle w:val="DoubleSpaced"/>
        <w:suppressAutoHyphens/>
      </w:pPr>
      <w:r w:rsidRPr="009D2DD4">
        <w:t xml:space="preserve">Music can and does exist without notation.  In fact, the existence of music predates what we have come to accept as traditional music notation.  Many musical traditions have thrived for centuries without any kind of formal </w:t>
      </w:r>
      <w:del w:id="1" w:author="Gena Greher" w:date="2012-05-16T14:12:00Z">
        <w:r w:rsidRPr="009D2DD4" w:rsidDel="004A115F">
          <w:delText>notation. </w:delText>
        </w:r>
      </w:del>
      <w:ins w:id="2" w:author="Gena Greher" w:date="2012-05-16T14:12:00Z">
        <w:r w:rsidR="004A115F">
          <w:t>codified symbol system</w:t>
        </w:r>
      </w:ins>
      <w:ins w:id="3" w:author="Gena Greher" w:date="2012-05-16T14:13:00Z">
        <w:r w:rsidR="004A115F">
          <w:t xml:space="preserve"> to make musical replication easier. </w:t>
        </w:r>
      </w:ins>
      <w:r w:rsidRPr="009D2DD4">
        <w:t xml:space="preserve"> It has existed, and often still exists, as an aurally transmitted art form.  </w:t>
      </w:r>
    </w:p>
    <w:p w14:paraId="256B6A09" w14:textId="37766781" w:rsidR="00074788" w:rsidRPr="009D2DD4" w:rsidRDefault="004758C7" w:rsidP="00074788">
      <w:pPr>
        <w:pStyle w:val="DoubleSpaced"/>
      </w:pPr>
      <w:r w:rsidRPr="009D2DD4">
        <w:t>The same can</w:t>
      </w:r>
      <w:r w:rsidR="00B23C1E" w:rsidRPr="009D2DD4">
        <w:t>’</w:t>
      </w:r>
      <w:r w:rsidRPr="009D2DD4">
        <w:t>t be said for computers with regard to their underlying code.  Though the tongue</w:t>
      </w:r>
      <w:r w:rsidR="00005897" w:rsidRPr="009D2DD4">
        <w:t>-</w:t>
      </w:r>
      <w:r w:rsidRPr="009D2DD4">
        <w:t>in</w:t>
      </w:r>
      <w:r w:rsidR="00005897" w:rsidRPr="009D2DD4">
        <w:t>-</w:t>
      </w:r>
      <w:r w:rsidRPr="009D2DD4">
        <w:t xml:space="preserve">cheek </w:t>
      </w:r>
      <w:r w:rsidR="00446D1A" w:rsidRPr="009D2DD4">
        <w:t xml:space="preserve">Hart and Lieberman </w:t>
      </w:r>
      <w:r w:rsidRPr="009D2DD4">
        <w:t xml:space="preserve">quote above </w:t>
      </w:r>
      <w:r w:rsidR="002A4096" w:rsidRPr="009D2DD4">
        <w:fldChar w:fldCharType="begin"/>
      </w:r>
      <w:r w:rsidR="005612FE">
        <w:instrText xml:space="preserve"> ADDIN EN.CITE &lt;EndNote&gt;&lt;Cite&gt;&lt;Author&gt;Hart&lt;/Author&gt;&lt;Year&gt;1991&lt;/Year&gt;&lt;RecNum&gt;20&lt;/RecNum&gt;&lt;DisplayText&gt;[7]&lt;/DisplayText&gt;&lt;record&gt;&lt;rec-number&gt;20&lt;/rec-number&gt;&lt;foreign-keys&gt;&lt;key app="EN" db-id="we0zp9rzrtpdauer9abv5aph9zexsa52a5sw"&gt;20&lt;/key&gt;&lt;/foreign-keys&gt;&lt;ref-type name="Book"&gt;6&lt;/ref-type&gt;&lt;contributors&gt;&lt;authors&gt;&lt;author&gt;Hart, Mickey&lt;/author&gt;&lt;author&gt;Lieberman, Fredric&lt;/author&gt;&lt;/authors&gt;&lt;/contributors&gt;&lt;titles&gt;&lt;title&gt;Planet Drum: A Celebration of Percussion and Rhythm&lt;/title&gt;&lt;/titles&gt;&lt;dates&gt;&lt;year&gt;1991&lt;/year&gt;&lt;/dates&gt;&lt;pub-location&gt;Petaluma, CA&lt;/pub-location&gt;&lt;publisher&gt;HarperOne&lt;/publisher&gt;&lt;urls&gt;&lt;/urls&gt;&lt;/record&gt;&lt;/Cite&gt;&lt;/EndNote&gt;</w:instrText>
      </w:r>
      <w:r w:rsidR="002A4096" w:rsidRPr="009D2DD4">
        <w:fldChar w:fldCharType="separate"/>
      </w:r>
      <w:r w:rsidR="005612FE">
        <w:rPr>
          <w:noProof/>
        </w:rPr>
        <w:t>[</w:t>
      </w:r>
      <w:hyperlink w:anchor="_ENREF_7" w:tooltip="Hart, 1991 #20" w:history="1">
        <w:r w:rsidR="00B93722">
          <w:rPr>
            <w:noProof/>
          </w:rPr>
          <w:t>7</w:t>
        </w:r>
      </w:hyperlink>
      <w:r w:rsidR="005612FE">
        <w:rPr>
          <w:noProof/>
        </w:rPr>
        <w:t>]</w:t>
      </w:r>
      <w:r w:rsidR="002A4096" w:rsidRPr="009D2DD4">
        <w:fldChar w:fldCharType="end"/>
      </w:r>
      <w:r w:rsidRPr="009D2DD4">
        <w:t xml:space="preserve"> gets to the heart of the aural and intuitive nature of music</w:t>
      </w:r>
      <w:r w:rsidR="00B23C1E" w:rsidRPr="009D2DD4">
        <w:t>’</w:t>
      </w:r>
      <w:r w:rsidRPr="009D2DD4">
        <w:t>s origins, computers rely on complex mathematics built, amazingly, on the seemingly simple 1s and 0s of binary arithmetic.  Yet just as with music, there are tools and applications that your students can use to express themselves without even thinking about the underlying mathematics.  For many of your students, the act of creating, whether it</w:t>
      </w:r>
      <w:r w:rsidR="00B23C1E" w:rsidRPr="009D2DD4">
        <w:t>’</w:t>
      </w:r>
      <w:r w:rsidRPr="009D2DD4">
        <w:t xml:space="preserve">s making music or developing web content, is accomplished intuitively: without formal training and knowledge of the </w:t>
      </w:r>
      <w:r w:rsidR="008B5F22" w:rsidRPr="009D2DD4">
        <w:t>“</w:t>
      </w:r>
      <w:r w:rsidRPr="009D2DD4">
        <w:t>tools of the trade</w:t>
      </w:r>
      <w:r w:rsidR="008B5F22" w:rsidRPr="009D2DD4">
        <w:t>”</w:t>
      </w:r>
      <w:r w:rsidRPr="009D2DD4">
        <w:t xml:space="preserve">: musical notation and computer code. </w:t>
      </w:r>
    </w:p>
    <w:p w14:paraId="24CFA813" w14:textId="4C0C0165" w:rsidR="00074788" w:rsidRPr="009D2DD4" w:rsidRDefault="004758C7" w:rsidP="00074788">
      <w:pPr>
        <w:pStyle w:val="DoubleSpaced"/>
      </w:pPr>
      <w:r w:rsidRPr="009D2DD4">
        <w:t xml:space="preserve">Sherry Turkle </w:t>
      </w:r>
      <w:r w:rsidR="002A4096" w:rsidRPr="009D2DD4">
        <w:fldChar w:fldCharType="begin"/>
      </w:r>
      <w:r w:rsidR="00B93722">
        <w:instrText xml:space="preserve"> ADDIN EN.CITE &lt;EndNote&gt;&lt;Cite&gt;&lt;Author&gt;Turkle&lt;/Author&gt;&lt;Year&gt;1995&lt;/Year&gt;&lt;RecNum&gt;21&lt;/RecNum&gt;&lt;DisplayText&gt;[18]&lt;/DisplayText&gt;&lt;record&gt;&lt;rec-number&gt;21&lt;/rec-number&gt;&lt;foreign-keys&gt;&lt;key app="EN" db-id="we0zp9rzrtpdauer9abv5aph9zexsa52a5sw"&gt;21&lt;/key&gt;&lt;/foreign-keys&gt;&lt;ref-type name="Book"&gt;6&lt;/ref-type&gt;&lt;contributors&gt;&lt;authors&gt;&lt;author&gt;Turkle, Sherry&lt;/author&gt;&lt;/authors&gt;&lt;/contributors&gt;&lt;titles&gt;&lt;title&gt;Life on the Screen: Identity in the Age of the Internet&lt;/title&gt;&lt;/titles&gt;&lt;dates&gt;&lt;year&gt;1995&lt;/year&gt;&lt;/dates&gt;&lt;pub-location&gt;New York&lt;/pub-location&gt;&lt;publisher&gt;TouchStone / Simon &amp;amp; Schuster&lt;/publisher&gt;&lt;urls&gt;&lt;/urls&gt;&lt;/record&gt;&lt;/Cite&gt;&lt;/EndNote&gt;</w:instrText>
      </w:r>
      <w:r w:rsidR="002A4096" w:rsidRPr="009D2DD4">
        <w:fldChar w:fldCharType="separate"/>
      </w:r>
      <w:r w:rsidR="00B93722">
        <w:rPr>
          <w:noProof/>
        </w:rPr>
        <w:t>[</w:t>
      </w:r>
      <w:hyperlink w:anchor="_ENREF_18" w:tooltip="Turkle, 1995 #21" w:history="1">
        <w:r w:rsidR="00B93722">
          <w:rPr>
            <w:noProof/>
          </w:rPr>
          <w:t>18</w:t>
        </w:r>
      </w:hyperlink>
      <w:r w:rsidR="00B93722">
        <w:rPr>
          <w:noProof/>
        </w:rPr>
        <w:t>]</w:t>
      </w:r>
      <w:r w:rsidR="002A4096" w:rsidRPr="009D2DD4">
        <w:fldChar w:fldCharType="end"/>
      </w:r>
      <w:r w:rsidR="00173908" w:rsidRPr="009D2DD4">
        <w:t xml:space="preserve"> </w:t>
      </w:r>
      <w:r w:rsidRPr="009D2DD4">
        <w:t xml:space="preserve">asserts that </w:t>
      </w:r>
      <w:r w:rsidR="008B5F22" w:rsidRPr="009D2DD4">
        <w:t>“</w:t>
      </w:r>
      <w:r w:rsidR="008E7875">
        <w:t>t</w:t>
      </w:r>
      <w:r w:rsidRPr="009D2DD4">
        <w:t>oday</w:t>
      </w:r>
      <w:r w:rsidR="00B23C1E" w:rsidRPr="009D2DD4">
        <w:t>’</w:t>
      </w:r>
      <w:r w:rsidRPr="009D2DD4">
        <w:t>s children are growing up in the computer culture; all the rest of us are at best its naturalized citizens</w:t>
      </w:r>
      <w:r w:rsidR="00D34B77" w:rsidRPr="009D2DD4">
        <w:t>.</w:t>
      </w:r>
      <w:r w:rsidR="00515D3A" w:rsidRPr="009D2DD4">
        <w:t>”</w:t>
      </w:r>
      <w:r w:rsidR="00074788" w:rsidRPr="009D2DD4">
        <w:t xml:space="preserve"> </w:t>
      </w:r>
      <w:r w:rsidRPr="009D2DD4">
        <w:t xml:space="preserve">  Following that line of </w:t>
      </w:r>
      <w:r w:rsidRPr="009D2DD4">
        <w:lastRenderedPageBreak/>
        <w:t>reasoning a bit further, let</w:t>
      </w:r>
      <w:r w:rsidR="00B23C1E" w:rsidRPr="009D2DD4">
        <w:t>’</w:t>
      </w:r>
      <w:r w:rsidRPr="009D2DD4">
        <w:t xml:space="preserve">s assume for a moment that for your students music and computers are ingrained components of their culture.  As is sometimes the case, however, the </w:t>
      </w:r>
      <w:ins w:id="4" w:author="Gena Greher" w:date="2012-05-22T12:51:00Z">
        <w:r w:rsidR="00C81C1E">
          <w:t xml:space="preserve">formal </w:t>
        </w:r>
      </w:ins>
      <w:r w:rsidRPr="009D2DD4">
        <w:t xml:space="preserve">acquisition of these tools can often serve as a barrier to further understanding rather than the gateway this knowledge is meant to serve: impeding rather than enabling the creative process. </w:t>
      </w:r>
    </w:p>
    <w:p w14:paraId="20785EEA" w14:textId="51C61CE1" w:rsidR="006577DB" w:rsidRPr="006577DB" w:rsidRDefault="004758C7" w:rsidP="00C81C1E">
      <w:pPr>
        <w:widowControl w:val="0"/>
        <w:shd w:val="clear" w:color="auto" w:fill="auto"/>
        <w:autoSpaceDE w:val="0"/>
        <w:autoSpaceDN w:val="0"/>
        <w:adjustRightInd w:val="0"/>
        <w:spacing w:line="480" w:lineRule="auto"/>
        <w:ind w:firstLine="720"/>
        <w:rPr>
          <w:ins w:id="5" w:author="Gena Greher" w:date="2012-05-17T17:18:00Z"/>
          <w:rFonts w:ascii="Times New Roman" w:hAnsi="Times New Roman" w:cs="Times New Roman"/>
          <w:color w:val="auto"/>
          <w:sz w:val="24"/>
          <w:shd w:val="clear" w:color="auto" w:fill="auto"/>
          <w:lang w:eastAsia="en-US"/>
        </w:rPr>
      </w:pPr>
      <w:r w:rsidRPr="006577DB">
        <w:rPr>
          <w:rFonts w:ascii="Times New Roman" w:hAnsi="Times New Roman" w:cs="Times New Roman"/>
          <w:sz w:val="24"/>
        </w:rPr>
        <w:t>Gardner</w:t>
      </w:r>
      <w:r w:rsidR="006265F2" w:rsidRPr="006577DB">
        <w:rPr>
          <w:rFonts w:ascii="Times New Roman" w:hAnsi="Times New Roman" w:cs="Times New Roman"/>
          <w:sz w:val="24"/>
        </w:rPr>
        <w:t xml:space="preserve"> </w:t>
      </w:r>
      <w:r w:rsidR="002A4096" w:rsidRPr="006577DB">
        <w:rPr>
          <w:rFonts w:ascii="Times New Roman" w:hAnsi="Times New Roman" w:cs="Times New Roman"/>
          <w:sz w:val="24"/>
        </w:rPr>
        <w:fldChar w:fldCharType="begin"/>
      </w:r>
      <w:r w:rsidR="005612FE">
        <w:rPr>
          <w:rFonts w:ascii="Times New Roman" w:hAnsi="Times New Roman" w:cs="Times New Roman"/>
          <w:sz w:val="24"/>
        </w:rPr>
        <w:instrText xml:space="preserve"> ADDIN EN.CITE &lt;EndNote&gt;&lt;Cite&gt;&lt;Author&gt;Gardner&lt;/Author&gt;&lt;Year&gt;1992&lt;/Year&gt;&lt;RecNum&gt;19&lt;/RecNum&gt;&lt;DisplayText&gt;[6]&lt;/DisplayText&gt;&lt;record&gt;&lt;rec-number&gt;19&lt;/rec-number&gt;&lt;foreign-keys&gt;&lt;key app="EN" db-id="we0zp9rzrtpdauer9abv5aph9zexsa52a5sw"&gt;19&lt;/key&gt;&lt;/foreign-keys&gt;&lt;ref-type name="Book Section"&gt;5&lt;/ref-type&gt;&lt;contributors&gt;&lt;authors&gt;&lt;author&gt;Gardner, H.&lt;/author&gt;&lt;/authors&gt;&lt;secondary-authors&gt;&lt;author&gt;B. L. Andress&lt;/author&gt;&lt;author&gt;L. M. Walker&lt;/author&gt;&lt;/secondary-authors&gt;&lt;/contributors&gt;&lt;titles&gt;&lt;title&gt;Do babies sing a universal song?&lt;/title&gt;&lt;secondary-title&gt;Readings in Early Childhood Music Education&lt;/secondary-title&gt;&lt;/titles&gt;&lt;pages&gt;32-38&lt;/pages&gt;&lt;dates&gt;&lt;year&gt;1992&lt;/year&gt;&lt;/dates&gt;&lt;pub-location&gt;Reston, VA&lt;/pub-location&gt;&lt;publisher&gt;MENC&lt;/publisher&gt;&lt;urls&gt;&lt;/urls&gt;&lt;/record&gt;&lt;/Cite&gt;&lt;/EndNote&gt;</w:instrText>
      </w:r>
      <w:r w:rsidR="002A4096" w:rsidRPr="006577DB">
        <w:rPr>
          <w:rFonts w:ascii="Times New Roman" w:hAnsi="Times New Roman" w:cs="Times New Roman"/>
          <w:sz w:val="24"/>
        </w:rPr>
        <w:fldChar w:fldCharType="separate"/>
      </w:r>
      <w:r w:rsidR="005612FE">
        <w:rPr>
          <w:rFonts w:ascii="Times New Roman" w:hAnsi="Times New Roman" w:cs="Times New Roman"/>
          <w:noProof/>
          <w:sz w:val="24"/>
        </w:rPr>
        <w:t>[</w:t>
      </w:r>
      <w:hyperlink w:anchor="_ENREF_6" w:tooltip="Gardner, 1992 #19" w:history="1">
        <w:r w:rsidR="00B93722">
          <w:rPr>
            <w:rFonts w:ascii="Times New Roman" w:hAnsi="Times New Roman" w:cs="Times New Roman"/>
            <w:noProof/>
            <w:sz w:val="24"/>
          </w:rPr>
          <w:t>6</w:t>
        </w:r>
      </w:hyperlink>
      <w:r w:rsidR="005612FE">
        <w:rPr>
          <w:rFonts w:ascii="Times New Roman" w:hAnsi="Times New Roman" w:cs="Times New Roman"/>
          <w:noProof/>
          <w:sz w:val="24"/>
        </w:rPr>
        <w:t>]</w:t>
      </w:r>
      <w:r w:rsidR="002A4096" w:rsidRPr="006577DB">
        <w:rPr>
          <w:rFonts w:ascii="Times New Roman" w:hAnsi="Times New Roman" w:cs="Times New Roman"/>
          <w:sz w:val="24"/>
        </w:rPr>
        <w:fldChar w:fldCharType="end"/>
      </w:r>
      <w:r w:rsidRPr="006577DB">
        <w:rPr>
          <w:rFonts w:ascii="Times New Roman" w:hAnsi="Times New Roman" w:cs="Times New Roman"/>
          <w:sz w:val="24"/>
        </w:rPr>
        <w:t xml:space="preserve"> feels that formal musical training can </w:t>
      </w:r>
      <w:r w:rsidR="008B5F22" w:rsidRPr="006577DB">
        <w:rPr>
          <w:rFonts w:ascii="Times New Roman" w:hAnsi="Times New Roman" w:cs="Times New Roman"/>
          <w:sz w:val="24"/>
        </w:rPr>
        <w:t>“</w:t>
      </w:r>
      <w:r w:rsidRPr="006577DB">
        <w:rPr>
          <w:rFonts w:ascii="Times New Roman" w:hAnsi="Times New Roman" w:cs="Times New Roman"/>
          <w:sz w:val="24"/>
        </w:rPr>
        <w:t>be the beginning of the end of most children</w:t>
      </w:r>
      <w:r w:rsidR="00B23C1E" w:rsidRPr="006577DB">
        <w:rPr>
          <w:rFonts w:ascii="Times New Roman" w:hAnsi="Times New Roman" w:cs="Times New Roman"/>
          <w:sz w:val="24"/>
        </w:rPr>
        <w:t>’</w:t>
      </w:r>
      <w:r w:rsidRPr="006577DB">
        <w:rPr>
          <w:rFonts w:ascii="Times New Roman" w:hAnsi="Times New Roman" w:cs="Times New Roman"/>
          <w:sz w:val="24"/>
        </w:rPr>
        <w:t>s musical development</w:t>
      </w:r>
      <w:r w:rsidR="008B5F22" w:rsidRPr="006577DB">
        <w:rPr>
          <w:rFonts w:ascii="Times New Roman" w:hAnsi="Times New Roman" w:cs="Times New Roman"/>
          <w:sz w:val="24"/>
        </w:rPr>
        <w:t>”</w:t>
      </w:r>
      <w:r w:rsidRPr="006577DB">
        <w:rPr>
          <w:rFonts w:ascii="Times New Roman" w:hAnsi="Times New Roman" w:cs="Times New Roman"/>
          <w:sz w:val="24"/>
        </w:rPr>
        <w:t xml:space="preserve"> </w:t>
      </w:r>
      <w:r w:rsidR="006265F2" w:rsidRPr="006577DB">
        <w:rPr>
          <w:rFonts w:ascii="Times New Roman" w:hAnsi="Times New Roman" w:cs="Times New Roman"/>
          <w:sz w:val="24"/>
        </w:rPr>
        <w:t>[</w:t>
      </w:r>
      <w:r w:rsidRPr="006577DB">
        <w:rPr>
          <w:rFonts w:ascii="Times New Roman" w:hAnsi="Times New Roman" w:cs="Times New Roman"/>
          <w:sz w:val="24"/>
        </w:rPr>
        <w:t>p. 38</w:t>
      </w:r>
      <w:r w:rsidR="006265F2" w:rsidRPr="006577DB">
        <w:rPr>
          <w:rFonts w:ascii="Times New Roman" w:hAnsi="Times New Roman" w:cs="Times New Roman"/>
          <w:sz w:val="24"/>
        </w:rPr>
        <w:t>]</w:t>
      </w:r>
      <w:r w:rsidRPr="006577DB">
        <w:rPr>
          <w:rFonts w:ascii="Times New Roman" w:hAnsi="Times New Roman" w:cs="Times New Roman"/>
          <w:sz w:val="24"/>
        </w:rPr>
        <w:t xml:space="preserve">.  He believes </w:t>
      </w:r>
      <w:r w:rsidR="008B5F22" w:rsidRPr="006577DB">
        <w:rPr>
          <w:rFonts w:ascii="Times New Roman" w:hAnsi="Times New Roman" w:cs="Times New Roman"/>
          <w:sz w:val="24"/>
        </w:rPr>
        <w:t>“</w:t>
      </w:r>
      <w:r w:rsidRPr="006577DB">
        <w:rPr>
          <w:rFonts w:ascii="Times New Roman" w:hAnsi="Times New Roman" w:cs="Times New Roman"/>
          <w:sz w:val="24"/>
        </w:rPr>
        <w:t>the challenge of musical education is to respect and build upon the young child</w:t>
      </w:r>
      <w:r w:rsidR="00B23C1E" w:rsidRPr="006577DB">
        <w:rPr>
          <w:rFonts w:ascii="Times New Roman" w:hAnsi="Times New Roman" w:cs="Times New Roman"/>
          <w:sz w:val="24"/>
        </w:rPr>
        <w:t>’</w:t>
      </w:r>
      <w:r w:rsidRPr="006577DB">
        <w:rPr>
          <w:rFonts w:ascii="Times New Roman" w:hAnsi="Times New Roman" w:cs="Times New Roman"/>
          <w:sz w:val="24"/>
        </w:rPr>
        <w:t>s own skills and understanding of music rather than impose a curriculum designed largely for adults</w:t>
      </w:r>
      <w:r w:rsidR="008B5F22" w:rsidRPr="006577DB">
        <w:rPr>
          <w:rFonts w:ascii="Times New Roman" w:hAnsi="Times New Roman" w:cs="Times New Roman"/>
          <w:sz w:val="24"/>
        </w:rPr>
        <w:t>”</w:t>
      </w:r>
      <w:r w:rsidRPr="006577DB">
        <w:rPr>
          <w:rFonts w:ascii="Times New Roman" w:hAnsi="Times New Roman" w:cs="Times New Roman"/>
          <w:sz w:val="24"/>
        </w:rPr>
        <w:t xml:space="preserve"> </w:t>
      </w:r>
      <w:r w:rsidR="008B5F22" w:rsidRPr="006577DB">
        <w:rPr>
          <w:rFonts w:ascii="Times New Roman" w:hAnsi="Times New Roman" w:cs="Times New Roman"/>
          <w:sz w:val="24"/>
        </w:rPr>
        <w:t>[</w:t>
      </w:r>
      <w:r w:rsidRPr="006577DB">
        <w:rPr>
          <w:rFonts w:ascii="Times New Roman" w:hAnsi="Times New Roman" w:cs="Times New Roman"/>
          <w:sz w:val="24"/>
        </w:rPr>
        <w:t>p. 38</w:t>
      </w:r>
      <w:r w:rsidR="008B5F22" w:rsidRPr="006577DB">
        <w:rPr>
          <w:rFonts w:ascii="Times New Roman" w:hAnsi="Times New Roman" w:cs="Times New Roman"/>
          <w:sz w:val="24"/>
        </w:rPr>
        <w:t>]</w:t>
      </w:r>
      <w:r w:rsidRPr="006577DB">
        <w:rPr>
          <w:rFonts w:ascii="Times New Roman" w:hAnsi="Times New Roman" w:cs="Times New Roman"/>
          <w:sz w:val="24"/>
        </w:rPr>
        <w:t xml:space="preserve">. </w:t>
      </w:r>
      <w:r w:rsidR="0073631C" w:rsidRPr="006577DB">
        <w:rPr>
          <w:rFonts w:ascii="Times New Roman" w:hAnsi="Times New Roman" w:cs="Times New Roman"/>
          <w:sz w:val="24"/>
        </w:rPr>
        <w:t xml:space="preserve"> </w:t>
      </w:r>
      <w:r w:rsidR="00F42AC1" w:rsidRPr="006577DB">
        <w:rPr>
          <w:rFonts w:ascii="Times New Roman" w:hAnsi="Times New Roman" w:cs="Times New Roman"/>
          <w:sz w:val="24"/>
        </w:rPr>
        <w:t xml:space="preserve">Bamberger’s  research with college students suggests that students </w:t>
      </w:r>
      <w:r w:rsidR="00F263E1" w:rsidRPr="006577DB">
        <w:rPr>
          <w:rFonts w:ascii="Times New Roman" w:hAnsi="Times New Roman" w:cs="Times New Roman"/>
          <w:sz w:val="24"/>
        </w:rPr>
        <w:t>of</w:t>
      </w:r>
      <w:r w:rsidR="00F42AC1" w:rsidRPr="006577DB">
        <w:rPr>
          <w:rFonts w:ascii="Times New Roman" w:hAnsi="Times New Roman" w:cs="Times New Roman"/>
          <w:sz w:val="24"/>
        </w:rPr>
        <w:t xml:space="preserve"> </w:t>
      </w:r>
      <w:r w:rsidR="00F263E1" w:rsidRPr="006577DB">
        <w:rPr>
          <w:rFonts w:ascii="Times New Roman" w:hAnsi="Times New Roman" w:cs="Times New Roman"/>
          <w:sz w:val="24"/>
        </w:rPr>
        <w:t>an</w:t>
      </w:r>
      <w:r w:rsidR="00F42AC1" w:rsidRPr="006577DB">
        <w:rPr>
          <w:rFonts w:ascii="Times New Roman" w:hAnsi="Times New Roman" w:cs="Times New Roman"/>
          <w:sz w:val="24"/>
        </w:rPr>
        <w:t xml:space="preserve">y age possess musical instincts that, in the proper environment, can be developed and nurtured </w:t>
      </w:r>
      <w:r w:rsidR="002A4096" w:rsidRPr="006577DB">
        <w:rPr>
          <w:rFonts w:ascii="Times New Roman" w:hAnsi="Times New Roman" w:cs="Times New Roman"/>
          <w:sz w:val="24"/>
        </w:rPr>
        <w:fldChar w:fldCharType="begin"/>
      </w:r>
      <w:r w:rsidR="005612FE">
        <w:rPr>
          <w:rFonts w:ascii="Times New Roman" w:hAnsi="Times New Roman" w:cs="Times New Roman"/>
          <w:sz w:val="24"/>
        </w:rPr>
        <w:instrText xml:space="preserve"> ADDIN EN.CITE &lt;EndNote&gt;&lt;Cite&gt;&lt;Author&gt;Bamberger&lt;/Author&gt;&lt;Year&gt;2003&lt;/Year&gt;&lt;RecNum&gt;18&lt;/RecNum&gt;&lt;DisplayText&gt;[1]&lt;/DisplayText&gt;&lt;record&gt;&lt;rec-number&gt;18&lt;/rec-number&gt;&lt;foreign-keys&gt;&lt;key app="EN" db-id="we0zp9rzrtpdauer9abv5aph9zexsa52a5sw"&gt;18&lt;/key&gt;&lt;/foreign-keys&gt;&lt;ref-type name="Journal Article"&gt;17&lt;/ref-type&gt;&lt;contributors&gt;&lt;authors&gt;&lt;author&gt;Bamberger, Jeanne&lt;/author&gt;&lt;/authors&gt;&lt;/contributors&gt;&lt;titles&gt;&lt;title&gt;The Development of Intuitive Musical Understanding: A Natural Experiment&lt;/title&gt;&lt;secondary-title&gt;Psychology of Music&lt;/secondary-title&gt;&lt;/titles&gt;&lt;periodical&gt;&lt;full-title&gt;Psychology of Music&lt;/full-title&gt;&lt;/periodical&gt;&lt;pages&gt;7-36&lt;/pages&gt;&lt;volume&gt;31&lt;/volume&gt;&lt;number&gt;7&lt;/number&gt;&lt;dates&gt;&lt;year&gt;2003&lt;/year&gt;&lt;/dates&gt;&lt;urls&gt;&lt;/urls&gt;&lt;/record&gt;&lt;/Cite&gt;&lt;/EndNote&gt;</w:instrText>
      </w:r>
      <w:r w:rsidR="002A4096" w:rsidRPr="006577DB">
        <w:rPr>
          <w:rFonts w:ascii="Times New Roman" w:hAnsi="Times New Roman" w:cs="Times New Roman"/>
          <w:sz w:val="24"/>
        </w:rPr>
        <w:fldChar w:fldCharType="separate"/>
      </w:r>
      <w:r w:rsidR="005612FE">
        <w:rPr>
          <w:rFonts w:ascii="Times New Roman" w:hAnsi="Times New Roman" w:cs="Times New Roman"/>
          <w:noProof/>
          <w:sz w:val="24"/>
        </w:rPr>
        <w:t>[</w:t>
      </w:r>
      <w:hyperlink w:anchor="_ENREF_1" w:tooltip="Bamberger, 2003 #18" w:history="1">
        <w:r w:rsidR="00B93722">
          <w:rPr>
            <w:rFonts w:ascii="Times New Roman" w:hAnsi="Times New Roman" w:cs="Times New Roman"/>
            <w:noProof/>
            <w:sz w:val="24"/>
          </w:rPr>
          <w:t>1</w:t>
        </w:r>
      </w:hyperlink>
      <w:r w:rsidR="005612FE">
        <w:rPr>
          <w:rFonts w:ascii="Times New Roman" w:hAnsi="Times New Roman" w:cs="Times New Roman"/>
          <w:noProof/>
          <w:sz w:val="24"/>
        </w:rPr>
        <w:t>]</w:t>
      </w:r>
      <w:r w:rsidR="002A4096" w:rsidRPr="006577DB">
        <w:rPr>
          <w:rFonts w:ascii="Times New Roman" w:hAnsi="Times New Roman" w:cs="Times New Roman"/>
          <w:sz w:val="24"/>
        </w:rPr>
        <w:fldChar w:fldCharType="end"/>
      </w:r>
      <w:r w:rsidR="00F42AC1" w:rsidRPr="006577DB">
        <w:rPr>
          <w:rFonts w:ascii="Times New Roman" w:hAnsi="Times New Roman" w:cs="Times New Roman"/>
          <w:sz w:val="24"/>
        </w:rPr>
        <w:t>.</w:t>
      </w:r>
      <w:r w:rsidRPr="006577DB">
        <w:rPr>
          <w:rFonts w:ascii="Times New Roman" w:hAnsi="Times New Roman" w:cs="Times New Roman"/>
          <w:sz w:val="24"/>
        </w:rPr>
        <w:t xml:space="preserve">  One of your goals, then, might be to engage students in projects that help them to investigate the </w:t>
      </w:r>
      <w:r w:rsidRPr="006577DB">
        <w:rPr>
          <w:rFonts w:ascii="Times New Roman" w:hAnsi="Times New Roman" w:cs="Times New Roman"/>
          <w:i/>
          <w:sz w:val="24"/>
        </w:rPr>
        <w:t>why</w:t>
      </w:r>
      <w:r w:rsidRPr="006577DB">
        <w:rPr>
          <w:rFonts w:ascii="Times New Roman" w:hAnsi="Times New Roman" w:cs="Times New Roman"/>
          <w:sz w:val="24"/>
        </w:rPr>
        <w:t xml:space="preserve"> and </w:t>
      </w:r>
      <w:r w:rsidRPr="006577DB">
        <w:rPr>
          <w:rFonts w:ascii="Times New Roman" w:hAnsi="Times New Roman" w:cs="Times New Roman"/>
          <w:i/>
          <w:sz w:val="24"/>
        </w:rPr>
        <w:t>how</w:t>
      </w:r>
      <w:r w:rsidRPr="006577DB">
        <w:rPr>
          <w:rFonts w:ascii="Times New Roman" w:hAnsi="Times New Roman" w:cs="Times New Roman"/>
          <w:sz w:val="24"/>
        </w:rPr>
        <w:t xml:space="preserve"> of the symbol systems used in both fields, as well as to understand the boundaries imposed by these systems.   </w:t>
      </w:r>
      <w:ins w:id="6" w:author="Gena Greher" w:date="2012-05-17T17:16:00Z">
        <w:r w:rsidR="006577DB" w:rsidRPr="006577DB">
          <w:rPr>
            <w:rFonts w:ascii="Times New Roman" w:hAnsi="Times New Roman" w:cs="Times New Roman"/>
            <w:sz w:val="24"/>
          </w:rPr>
          <w:t xml:space="preserve">As suggested by Torff &amp; Gardner </w:t>
        </w:r>
      </w:ins>
      <w:r w:rsidR="006577DB" w:rsidRPr="006577DB">
        <w:rPr>
          <w:rFonts w:ascii="Times New Roman" w:hAnsi="Times New Roman" w:cs="Times New Roman"/>
          <w:sz w:val="24"/>
        </w:rPr>
        <w:fldChar w:fldCharType="begin"/>
      </w:r>
      <w:r w:rsidR="00B93722">
        <w:rPr>
          <w:rFonts w:ascii="Times New Roman" w:hAnsi="Times New Roman" w:cs="Times New Roman"/>
          <w:sz w:val="24"/>
        </w:rPr>
        <w:instrText xml:space="preserve"> ADDIN EN.CITE &lt;EndNote&gt;&lt;Cite&gt;&lt;Author&gt;Torff&lt;/Author&gt;&lt;Year&gt;1999&lt;/Year&gt;&lt;RecNum&gt;46&lt;/RecNum&gt;&lt;DisplayText&gt;[17]&lt;/DisplayText&gt;&lt;record&gt;&lt;rec-number&gt;46&lt;/rec-number&gt;&lt;foreign-keys&gt;&lt;key app="EN" db-id="we0zp9rzrtpdauer9abv5aph9zexsa52a5sw"&gt;46&lt;/key&gt;&lt;/foreign-keys&gt;&lt;ref-type name="Journal Article"&gt;17&lt;/ref-type&gt;&lt;contributors&gt;&lt;authors&gt;&lt;author&gt;Torff, Bruce&lt;/author&gt;&lt;author&gt;Gardner, Howard&lt;/author&gt;&lt;/authors&gt;&lt;/contributors&gt;&lt;titles&gt;&lt;title&gt;Conceptual and Experiential Cognition in Music&lt;/title&gt;&lt;secondary-title&gt;Journal of Aesthetic Education&lt;/secondary-title&gt;&lt;/titles&gt;&lt;periodical&gt;&lt;full-title&gt;Journal of Aesthetic Education&lt;/full-title&gt;&lt;/periodical&gt;&lt;pages&gt;14&lt;/pages&gt;&lt;volume&gt;33&lt;/volume&gt;&lt;number&gt;4&lt;/number&gt;&lt;section&gt;93&lt;/section&gt;&lt;dates&gt;&lt;year&gt;1999&lt;/year&gt;&lt;/dates&gt;&lt;urls&gt;&lt;related-urls&gt;&lt;url&gt;http://proquest.umi.com/pqdlink?did=47653450&amp;amp;Fmt=4&amp;amp;clientId= 1531&amp;amp;RQT=309&amp;amp;VName=PQD&lt;/url&gt;&lt;/related-urls&gt;&lt;/urls&gt;&lt;/record&gt;&lt;/Cite&gt;&lt;/EndNote&gt;</w:instrText>
      </w:r>
      <w:r w:rsidR="006577DB" w:rsidRPr="006577DB">
        <w:rPr>
          <w:rFonts w:ascii="Times New Roman" w:hAnsi="Times New Roman" w:cs="Times New Roman"/>
          <w:sz w:val="24"/>
        </w:rPr>
        <w:fldChar w:fldCharType="separate"/>
      </w:r>
      <w:r w:rsidR="00B93722">
        <w:rPr>
          <w:rFonts w:ascii="Times New Roman" w:hAnsi="Times New Roman" w:cs="Times New Roman"/>
          <w:noProof/>
          <w:sz w:val="24"/>
        </w:rPr>
        <w:t>[</w:t>
      </w:r>
      <w:hyperlink w:anchor="_ENREF_17" w:tooltip="Torff, 1999 #46" w:history="1">
        <w:r w:rsidR="00B93722">
          <w:rPr>
            <w:rFonts w:ascii="Times New Roman" w:hAnsi="Times New Roman" w:cs="Times New Roman"/>
            <w:noProof/>
            <w:sz w:val="24"/>
          </w:rPr>
          <w:t>17</w:t>
        </w:r>
      </w:hyperlink>
      <w:r w:rsidR="00B93722">
        <w:rPr>
          <w:rFonts w:ascii="Times New Roman" w:hAnsi="Times New Roman" w:cs="Times New Roman"/>
          <w:noProof/>
          <w:sz w:val="24"/>
        </w:rPr>
        <w:t>]</w:t>
      </w:r>
      <w:r w:rsidR="006577DB" w:rsidRPr="006577DB">
        <w:rPr>
          <w:rFonts w:ascii="Times New Roman" w:hAnsi="Times New Roman" w:cs="Times New Roman"/>
          <w:sz w:val="24"/>
        </w:rPr>
        <w:fldChar w:fldCharType="end"/>
      </w:r>
      <w:ins w:id="7" w:author="Gena Greher" w:date="2012-05-17T17:16:00Z">
        <w:r w:rsidR="006577DB" w:rsidRPr="006577DB">
          <w:rPr>
            <w:rFonts w:ascii="Times New Roman" w:hAnsi="Times New Roman" w:cs="Times New Roman"/>
            <w:sz w:val="24"/>
          </w:rPr>
          <w:t xml:space="preserve">, </w:t>
        </w:r>
      </w:ins>
      <w:ins w:id="8" w:author="Gena Greher" w:date="2012-05-17T17:18:00Z">
        <w:r w:rsidR="006577DB" w:rsidRPr="006577DB">
          <w:rPr>
            <w:rFonts w:ascii="Times New Roman" w:hAnsi="Times New Roman" w:cs="Times New Roman"/>
            <w:color w:val="auto"/>
            <w:sz w:val="24"/>
            <w:shd w:val="clear" w:color="auto" w:fill="auto"/>
            <w:lang w:eastAsia="en-US"/>
          </w:rPr>
          <w:t>“People may be symbol-using creatures, but we do not know automatically how to make sense of symbols. We have to learn to read (decode) and create (encode) symbols.</w:t>
        </w:r>
      </w:ins>
      <w:ins w:id="9" w:author="Gena Greher" w:date="2012-05-17T17:26:00Z">
        <w:r w:rsidR="001149CA">
          <w:rPr>
            <w:rFonts w:ascii="Times New Roman" w:hAnsi="Times New Roman" w:cs="Times New Roman"/>
            <w:color w:val="auto"/>
            <w:sz w:val="24"/>
            <w:shd w:val="clear" w:color="auto" w:fill="auto"/>
            <w:lang w:eastAsia="en-US"/>
          </w:rPr>
          <w:t xml:space="preserve"> </w:t>
        </w:r>
      </w:ins>
      <w:ins w:id="10" w:author="Gena Greher" w:date="2012-05-29T14:34:00Z">
        <w:r w:rsidR="0067052D">
          <w:rPr>
            <w:rFonts w:ascii="Times New Roman" w:hAnsi="Times New Roman" w:cs="Times New Roman"/>
            <w:color w:val="auto"/>
            <w:sz w:val="24"/>
            <w:shd w:val="clear" w:color="auto" w:fill="auto"/>
            <w:lang w:eastAsia="en-US"/>
          </w:rPr>
          <w:t>p</w:t>
        </w:r>
      </w:ins>
      <w:ins w:id="11" w:author="Gena Greher" w:date="2012-05-17T17:26:00Z">
        <w:r w:rsidR="001149CA">
          <w:rPr>
            <w:rFonts w:ascii="Times New Roman" w:hAnsi="Times New Roman" w:cs="Times New Roman"/>
            <w:color w:val="auto"/>
            <w:sz w:val="24"/>
            <w:shd w:val="clear" w:color="auto" w:fill="auto"/>
            <w:lang w:eastAsia="en-US"/>
          </w:rPr>
          <w:t>98</w:t>
        </w:r>
      </w:ins>
      <w:ins w:id="12" w:author="Gena Greher" w:date="2012-05-17T17:18:00Z">
        <w:r w:rsidR="006577DB" w:rsidRPr="006577DB">
          <w:rPr>
            <w:rFonts w:ascii="Times New Roman" w:hAnsi="Times New Roman" w:cs="Times New Roman"/>
            <w:color w:val="auto"/>
            <w:sz w:val="24"/>
            <w:shd w:val="clear" w:color="auto" w:fill="auto"/>
            <w:lang w:eastAsia="en-US"/>
          </w:rPr>
          <w:t>”</w:t>
        </w:r>
      </w:ins>
    </w:p>
    <w:p w14:paraId="4DA772E2" w14:textId="77777777" w:rsidR="004758C7" w:rsidRPr="009D2DD4" w:rsidRDefault="004758C7" w:rsidP="003B04E2">
      <w:pPr>
        <w:pStyle w:val="DoubleSpaced"/>
        <w:spacing w:after="720"/>
      </w:pPr>
      <w:r w:rsidRPr="009D2DD4">
        <w:t>If musical notation isn</w:t>
      </w:r>
      <w:r w:rsidR="00B23C1E" w:rsidRPr="009D2DD4">
        <w:t>’</w:t>
      </w:r>
      <w:r w:rsidRPr="009D2DD4">
        <w:t xml:space="preserve">t necessarily intuitive to your students, how might you help them learn it in a way that builds on what they already know?  And rather than being an insurmountable impediment, how might you help them discover the necessity of creating a common symbol set while simultaneously recognizing its complexities and limitations?  </w:t>
      </w:r>
      <w:r w:rsidR="003B04E2">
        <w:t xml:space="preserve"> </w:t>
      </w:r>
      <w:r w:rsidRPr="009D2DD4">
        <w:t>In this chapter we will explore one project</w:t>
      </w:r>
      <w:r w:rsidR="00D61967">
        <w:t>’</w:t>
      </w:r>
      <w:r w:rsidRPr="009D2DD4">
        <w:t xml:space="preserve">s evolution from its original simple </w:t>
      </w:r>
      <w:r w:rsidR="00B23C1E" w:rsidRPr="009D2DD4">
        <w:t>acoustic</w:t>
      </w:r>
      <w:r w:rsidRPr="009D2DD4">
        <w:t xml:space="preserve"> inception through a variety of digital </w:t>
      </w:r>
      <w:r w:rsidR="00B23C1E" w:rsidRPr="009D2DD4">
        <w:t>permutations</w:t>
      </w:r>
      <w:r w:rsidRPr="009D2DD4">
        <w:t xml:space="preserve"> and extensions.</w:t>
      </w:r>
    </w:p>
    <w:p w14:paraId="2BEF21DE" w14:textId="77777777" w:rsidR="00DE7F02" w:rsidRPr="009D2DD4" w:rsidRDefault="004758C7" w:rsidP="0007215A">
      <w:pPr>
        <w:pStyle w:val="Heading2"/>
      </w:pPr>
      <w:r w:rsidRPr="009D2DD4">
        <w:t>Found Instruments</w:t>
      </w:r>
      <w:r w:rsidR="00DE7F02" w:rsidRPr="009D2DD4">
        <w:t xml:space="preserve"> Project</w:t>
      </w:r>
      <w:r w:rsidR="00C14E75">
        <w:t xml:space="preserve">: </w:t>
      </w:r>
      <w:r w:rsidR="008629B7" w:rsidRPr="008629B7">
        <w:t>Goals and Overview</w:t>
      </w:r>
    </w:p>
    <w:p w14:paraId="0FF30C5B" w14:textId="26C2C623" w:rsidR="00BC66C7" w:rsidRPr="009D2DD4" w:rsidRDefault="00BC66C7" w:rsidP="00BC66C7">
      <w:pPr>
        <w:pStyle w:val="DoubleSpaced"/>
      </w:pPr>
      <w:r w:rsidRPr="009D2DD4">
        <w:t xml:space="preserve">The Found Instruments </w:t>
      </w:r>
      <w:r w:rsidR="00DF2E60">
        <w:t>p</w:t>
      </w:r>
      <w:r w:rsidR="00DE3C17" w:rsidRPr="009D2DD4">
        <w:t xml:space="preserve">roject </w:t>
      </w:r>
      <w:r w:rsidR="00C36B81">
        <w:t xml:space="preserve">within the context of a course designed for music teacher education </w:t>
      </w:r>
      <w:r w:rsidRPr="009D2DD4">
        <w:t xml:space="preserve">is </w:t>
      </w:r>
      <w:r w:rsidR="00C36B81">
        <w:t>focused on</w:t>
      </w:r>
      <w:r w:rsidRPr="009D2DD4">
        <w:t xml:space="preserve"> help</w:t>
      </w:r>
      <w:r w:rsidR="00C36B81">
        <w:t>ing</w:t>
      </w:r>
      <w:r w:rsidRPr="009D2DD4">
        <w:t xml:space="preserve"> students experience acts of music exploration, intuition, creation, and composing from the perspective of a child before the imposition of formal musical training.  Gena typically assigns it to music education students in their General Music Methods class, but has used variations of it at a wide range of grade levels.  </w:t>
      </w:r>
    </w:p>
    <w:tbl>
      <w:tblPr>
        <w:tblpPr w:leftFromText="288" w:vertAnchor="text" w:tblpXSpec="right" w:tblpY="1"/>
        <w:tblW w:w="0" w:type="auto"/>
        <w:tblCellMar>
          <w:left w:w="158" w:type="dxa"/>
          <w:right w:w="0" w:type="dxa"/>
        </w:tblCellMar>
        <w:tblLook w:val="04A0" w:firstRow="1" w:lastRow="0" w:firstColumn="1" w:lastColumn="0" w:noHBand="0" w:noVBand="1"/>
      </w:tblPr>
      <w:tblGrid>
        <w:gridCol w:w="3784"/>
      </w:tblGrid>
      <w:tr w:rsidR="00840045" w:rsidRPr="009D2DD4" w14:paraId="7D362427" w14:textId="77777777">
        <w:tc>
          <w:tcPr>
            <w:tcW w:w="0" w:type="auto"/>
          </w:tcPr>
          <w:p w14:paraId="7A2DB634" w14:textId="77777777" w:rsidR="00840045" w:rsidRPr="009D2DD4" w:rsidRDefault="008456BB" w:rsidP="00840045">
            <w:pPr>
              <w:pStyle w:val="DoubleSpaced"/>
              <w:spacing w:after="120" w:line="240" w:lineRule="auto"/>
              <w:ind w:firstLine="0"/>
              <w:jc w:val="center"/>
            </w:pPr>
            <w:r>
              <w:rPr>
                <w:noProof/>
              </w:rPr>
              <w:drawing>
                <wp:inline distT="0" distB="0" distL="0" distR="0" wp14:anchorId="14F3E4F4" wp14:editId="6BA32886">
                  <wp:extent cx="2232660" cy="2788920"/>
                  <wp:effectExtent l="38100" t="19050" r="15240" b="11430"/>
                  <wp:docPr id="1" name="Picture 1" descr="Dscn0224-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n0224-cropped"/>
                          <pic:cNvPicPr>
                            <a:picLocks noChangeAspect="1" noChangeArrowheads="1"/>
                          </pic:cNvPicPr>
                        </pic:nvPicPr>
                        <pic:blipFill>
                          <a:blip r:embed="rId9" cstate="print"/>
                          <a:srcRect/>
                          <a:stretch>
                            <a:fillRect/>
                          </a:stretch>
                        </pic:blipFill>
                        <pic:spPr bwMode="auto">
                          <a:xfrm>
                            <a:off x="0" y="0"/>
                            <a:ext cx="2232660" cy="2788920"/>
                          </a:xfrm>
                          <a:prstGeom prst="rect">
                            <a:avLst/>
                          </a:prstGeom>
                          <a:noFill/>
                          <a:ln w="6350" cmpd="sng">
                            <a:solidFill>
                              <a:srgbClr val="000000"/>
                            </a:solidFill>
                            <a:miter lim="800000"/>
                            <a:headEnd/>
                            <a:tailEnd/>
                          </a:ln>
                          <a:effectLst/>
                        </pic:spPr>
                      </pic:pic>
                    </a:graphicData>
                  </a:graphic>
                </wp:inline>
              </w:drawing>
            </w:r>
          </w:p>
          <w:p w14:paraId="46B3DD1B" w14:textId="77777777" w:rsidR="00840045" w:rsidRPr="009D2DD4" w:rsidRDefault="00840045" w:rsidP="004B36C5">
            <w:pPr>
              <w:pStyle w:val="DoubleSpaced"/>
              <w:spacing w:after="240" w:line="240" w:lineRule="auto"/>
              <w:ind w:firstLine="0"/>
              <w:jc w:val="center"/>
            </w:pPr>
            <w:r w:rsidRPr="009D2DD4">
              <w:rPr>
                <w:i/>
              </w:rPr>
              <w:t xml:space="preserve">Figure </w:t>
            </w:r>
            <w:r w:rsidR="00832FB3">
              <w:rPr>
                <w:i/>
              </w:rPr>
              <w:t>4</w:t>
            </w:r>
            <w:r w:rsidR="00881E14">
              <w:rPr>
                <w:i/>
              </w:rPr>
              <w:t>-</w:t>
            </w:r>
            <w:r w:rsidR="002A4096">
              <w:rPr>
                <w:i/>
              </w:rPr>
              <w:fldChar w:fldCharType="begin"/>
            </w:r>
            <w:r w:rsidR="004B36C5">
              <w:rPr>
                <w:i/>
              </w:rPr>
              <w:instrText xml:space="preserve"> seq figno </w:instrText>
            </w:r>
            <w:r w:rsidR="002A4096">
              <w:rPr>
                <w:i/>
              </w:rPr>
              <w:fldChar w:fldCharType="separate"/>
            </w:r>
            <w:r w:rsidR="005875D3">
              <w:rPr>
                <w:i/>
                <w:noProof/>
              </w:rPr>
              <w:t>1</w:t>
            </w:r>
            <w:r w:rsidR="002A4096">
              <w:rPr>
                <w:i/>
              </w:rPr>
              <w:fldChar w:fldCharType="end"/>
            </w:r>
            <w:r w:rsidRPr="009D2DD4">
              <w:rPr>
                <w:i/>
              </w:rPr>
              <w:t>.</w:t>
            </w:r>
            <w:r w:rsidRPr="009D2DD4">
              <w:t xml:space="preserve">  Maggie </w:t>
            </w:r>
            <w:r w:rsidR="00337737" w:rsidRPr="009D2DD4">
              <w:t>chose</w:t>
            </w:r>
            <w:r w:rsidRPr="009D2DD4">
              <w:t xml:space="preserve"> </w:t>
            </w:r>
            <w:r w:rsidR="00BC7847" w:rsidRPr="009D2DD4">
              <w:t xml:space="preserve">to use </w:t>
            </w:r>
            <w:r w:rsidR="007E4D31" w:rsidRPr="009D2DD4">
              <w:br/>
            </w:r>
            <w:r w:rsidR="00881E14" w:rsidRPr="009D2DD4">
              <w:t xml:space="preserve"> her </w:t>
            </w:r>
            <w:r w:rsidR="00BC7847" w:rsidRPr="009D2DD4">
              <w:t xml:space="preserve">steam </w:t>
            </w:r>
            <w:r w:rsidRPr="009D2DD4">
              <w:t>iron as a found instrument.</w:t>
            </w:r>
          </w:p>
        </w:tc>
      </w:tr>
    </w:tbl>
    <w:p w14:paraId="2115FA16" w14:textId="77777777" w:rsidR="00074788" w:rsidRPr="009D2DD4" w:rsidRDefault="004758C7" w:rsidP="0022619D">
      <w:pPr>
        <w:pStyle w:val="DoubleSpaced"/>
      </w:pPr>
      <w:r w:rsidRPr="009D2DD4">
        <w:t xml:space="preserve">Students are asked to find typical household objects that can produce several pitches or timbres.  They </w:t>
      </w:r>
      <w:r w:rsidR="00ED003A" w:rsidRPr="009D2DD4">
        <w:t>then</w:t>
      </w:r>
      <w:r w:rsidRPr="009D2DD4">
        <w:t xml:space="preserve"> fashion a </w:t>
      </w:r>
      <w:r w:rsidR="00B23C1E" w:rsidRPr="009D2DD4">
        <w:t>“</w:t>
      </w:r>
      <w:r w:rsidRPr="009D2DD4">
        <w:t>musical instrument</w:t>
      </w:r>
      <w:r w:rsidR="00B23C1E" w:rsidRPr="009D2DD4">
        <w:t>”</w:t>
      </w:r>
      <w:r w:rsidRPr="009D2DD4">
        <w:t xml:space="preserve"> from </w:t>
      </w:r>
      <w:r w:rsidR="00B23C1E" w:rsidRPr="009D2DD4">
        <w:t>these</w:t>
      </w:r>
      <w:r w:rsidRPr="009D2DD4">
        <w:t xml:space="preserve"> </w:t>
      </w:r>
      <w:r w:rsidR="00ED003A" w:rsidRPr="009D2DD4">
        <w:t>“</w:t>
      </w:r>
      <w:r w:rsidRPr="009D2DD4">
        <w:t>found objects</w:t>
      </w:r>
      <w:r w:rsidR="00ED003A" w:rsidRPr="009D2DD4">
        <w:t>”</w:t>
      </w:r>
      <w:r w:rsidRPr="009D2DD4">
        <w:t xml:space="preserve"> and create a musical </w:t>
      </w:r>
      <w:r w:rsidR="00B23C1E" w:rsidRPr="009D2DD4">
        <w:t>composition</w:t>
      </w:r>
      <w:r w:rsidRPr="009D2DD4">
        <w:t xml:space="preserve"> that adheres to a common musical form.  Once the composition is crafted, students are asked to devise a system of creative/graphic notation to somehow </w:t>
      </w:r>
      <w:r w:rsidR="00B23C1E" w:rsidRPr="009D2DD4">
        <w:t>“</w:t>
      </w:r>
      <w:r w:rsidRPr="009D2DD4">
        <w:t>preserve</w:t>
      </w:r>
      <w:r w:rsidR="00B23C1E" w:rsidRPr="009D2DD4">
        <w:t>”</w:t>
      </w:r>
      <w:r w:rsidRPr="009D2DD4">
        <w:t xml:space="preserve"> this piece of music for others to perform and enjoy.</w:t>
      </w:r>
    </w:p>
    <w:p w14:paraId="6327D2AA" w14:textId="4453DA9E" w:rsidR="00074788" w:rsidRPr="009D2DD4" w:rsidRDefault="00BC66C7" w:rsidP="00E17FDE">
      <w:pPr>
        <w:pStyle w:val="DoubleSpaced"/>
      </w:pPr>
      <w:r w:rsidRPr="009D2DD4">
        <w:t xml:space="preserve">Of course, </w:t>
      </w:r>
      <w:r w:rsidR="004758C7" w:rsidRPr="009D2DD4">
        <w:t xml:space="preserve">with </w:t>
      </w:r>
      <w:r w:rsidRPr="009D2DD4">
        <w:t xml:space="preserve">inexpensive, readily available </w:t>
      </w:r>
      <w:r w:rsidR="004758C7" w:rsidRPr="009D2DD4">
        <w:t>digital technology</w:t>
      </w:r>
      <w:r w:rsidRPr="009D2DD4">
        <w:t>, one could “preserve” the music</w:t>
      </w:r>
      <w:r w:rsidR="004758C7" w:rsidRPr="009D2DD4">
        <w:t xml:space="preserve"> </w:t>
      </w:r>
      <w:r w:rsidRPr="009D2DD4">
        <w:t>simply by</w:t>
      </w:r>
      <w:r w:rsidR="004758C7" w:rsidRPr="009D2DD4">
        <w:t xml:space="preserve"> record</w:t>
      </w:r>
      <w:r w:rsidRPr="009D2DD4">
        <w:t>ing a</w:t>
      </w:r>
      <w:r w:rsidR="004758C7" w:rsidRPr="009D2DD4">
        <w:t xml:space="preserve"> performance.  But the idea is to get your students thinking about how people would have done this </w:t>
      </w:r>
      <w:r w:rsidR="004758C7" w:rsidRPr="009D2DD4">
        <w:rPr>
          <w:i/>
        </w:rPr>
        <w:t>before</w:t>
      </w:r>
      <w:r w:rsidR="004758C7" w:rsidRPr="009D2DD4">
        <w:t xml:space="preserve"> </w:t>
      </w:r>
      <w:r w:rsidR="00983BC7" w:rsidRPr="009D2DD4">
        <w:t xml:space="preserve">such </w:t>
      </w:r>
      <w:r w:rsidR="004758C7" w:rsidRPr="009D2DD4">
        <w:t xml:space="preserve">technology </w:t>
      </w:r>
      <w:r w:rsidR="00983BC7" w:rsidRPr="009D2DD4">
        <w:t xml:space="preserve">was available </w:t>
      </w:r>
      <w:r w:rsidR="004758C7" w:rsidRPr="009D2DD4">
        <w:t xml:space="preserve">and </w:t>
      </w:r>
      <w:r w:rsidR="004758C7" w:rsidRPr="009D2DD4">
        <w:rPr>
          <w:i/>
        </w:rPr>
        <w:t>before</w:t>
      </w:r>
      <w:r w:rsidR="004758C7" w:rsidRPr="009D2DD4">
        <w:t xml:space="preserve"> a formal notation system </w:t>
      </w:r>
      <w:r w:rsidR="0047418F" w:rsidRPr="009D2DD4">
        <w:t xml:space="preserve">was </w:t>
      </w:r>
      <w:r w:rsidR="004758C7" w:rsidRPr="009D2DD4">
        <w:t xml:space="preserve">in place.  </w:t>
      </w:r>
      <w:r w:rsidR="00E17FDE" w:rsidRPr="009D2DD4">
        <w:t>For many students, learning musical notation can be an impediment to music making.  The Found Instruments project encourages students</w:t>
      </w:r>
      <w:r w:rsidR="00E17FDE">
        <w:t xml:space="preserve"> — </w:t>
      </w:r>
      <w:r w:rsidR="00E17FDE" w:rsidRPr="009D2DD4">
        <w:t>particularly those preparing to be teachers of music</w:t>
      </w:r>
      <w:r w:rsidR="00E17FDE">
        <w:t xml:space="preserve"> — </w:t>
      </w:r>
      <w:r w:rsidR="00E17FDE" w:rsidRPr="009D2DD4">
        <w:t xml:space="preserve">to think about how a total novice goes about learning a new symbol system.  </w:t>
      </w:r>
      <w:r w:rsidR="0047418F" w:rsidRPr="009D2DD4">
        <w:t>T</w:t>
      </w:r>
      <w:r w:rsidR="004758C7" w:rsidRPr="009D2DD4">
        <w:t>hrough this activity</w:t>
      </w:r>
      <w:r w:rsidR="0047418F" w:rsidRPr="009D2DD4">
        <w:t>,</w:t>
      </w:r>
      <w:r w:rsidR="004758C7" w:rsidRPr="009D2DD4">
        <w:t xml:space="preserve"> students begin to appreciate the relative simplicity of traditional music notation.  They begin to comprehend the difficulties in creating a universal symbo</w:t>
      </w:r>
      <w:r w:rsidR="00983BC7" w:rsidRPr="009D2DD4">
        <w:t>l</w:t>
      </w:r>
      <w:r w:rsidR="004758C7" w:rsidRPr="009D2DD4">
        <w:t xml:space="preserve"> system designed to transmit a variety of dynamic data: one that transcends languages and cultures.</w:t>
      </w:r>
    </w:p>
    <w:p w14:paraId="09C9B833" w14:textId="77777777" w:rsidR="000B1027" w:rsidRPr="009D2DD4" w:rsidRDefault="008456BB" w:rsidP="00B24453">
      <w:pPr>
        <w:spacing w:after="120"/>
        <w:jc w:val="center"/>
      </w:pPr>
      <w:r>
        <w:rPr>
          <w:noProof/>
          <w:lang w:eastAsia="en-US"/>
        </w:rPr>
        <w:drawing>
          <wp:inline distT="0" distB="0" distL="0" distR="0" wp14:anchorId="6D568C3F" wp14:editId="2C4F388F">
            <wp:extent cx="3657600" cy="2849880"/>
            <wp:effectExtent l="19050" t="19050" r="19050" b="26670"/>
            <wp:docPr id="2" name="Picture 1" descr="Dscn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n8517"/>
                    <pic:cNvPicPr>
                      <a:picLocks noChangeAspect="1" noChangeArrowheads="1"/>
                    </pic:cNvPicPr>
                  </pic:nvPicPr>
                  <pic:blipFill>
                    <a:blip r:embed="rId10" cstate="print"/>
                    <a:srcRect r="7031" b="3125"/>
                    <a:stretch>
                      <a:fillRect/>
                    </a:stretch>
                  </pic:blipFill>
                  <pic:spPr bwMode="auto">
                    <a:xfrm>
                      <a:off x="0" y="0"/>
                      <a:ext cx="3657600" cy="2849880"/>
                    </a:xfrm>
                    <a:prstGeom prst="rect">
                      <a:avLst/>
                    </a:prstGeom>
                    <a:noFill/>
                    <a:ln w="9525" cmpd="sng">
                      <a:solidFill>
                        <a:srgbClr val="000000"/>
                      </a:solidFill>
                      <a:miter lim="800000"/>
                      <a:headEnd/>
                      <a:tailEnd/>
                    </a:ln>
                    <a:effectLst/>
                  </pic:spPr>
                </pic:pic>
              </a:graphicData>
            </a:graphic>
          </wp:inline>
        </w:drawing>
      </w:r>
    </w:p>
    <w:p w14:paraId="1AAC3A59" w14:textId="77777777" w:rsidR="00B24453" w:rsidRPr="009D2DD4" w:rsidRDefault="00B24453" w:rsidP="00B24453">
      <w:pPr>
        <w:spacing w:after="480"/>
        <w:jc w:val="center"/>
        <w:rPr>
          <w:rFonts w:ascii="Times New Roman" w:hAnsi="Times New Roman" w:cs="Times New Roman"/>
          <w:sz w:val="24"/>
        </w:rPr>
      </w:pPr>
      <w:r w:rsidRPr="009D2DD4">
        <w:rPr>
          <w:rFonts w:ascii="Times New Roman" w:hAnsi="Times New Roman" w:cs="Times New Roman"/>
          <w:i/>
          <w:sz w:val="24"/>
        </w:rPr>
        <w:t xml:space="preserve">Figure </w:t>
      </w:r>
      <w:r w:rsidR="00832FB3">
        <w:rPr>
          <w:rFonts w:ascii="Times New Roman" w:hAnsi="Times New Roman" w:cs="Times New Roman"/>
          <w:i/>
          <w:sz w:val="24"/>
        </w:rPr>
        <w:t>4</w:t>
      </w:r>
      <w:r w:rsidR="00881E14">
        <w:rPr>
          <w:rFonts w:ascii="Times New Roman" w:hAnsi="Times New Roman" w:cs="Times New Roman"/>
          <w:i/>
          <w:sz w:val="24"/>
        </w:rPr>
        <w:t>-</w:t>
      </w:r>
      <w:r w:rsidR="002A4096" w:rsidRPr="004B36C5">
        <w:rPr>
          <w:rFonts w:ascii="Times New Roman" w:hAnsi="Times New Roman" w:cs="Times New Roman"/>
          <w:i/>
          <w:sz w:val="24"/>
        </w:rPr>
        <w:fldChar w:fldCharType="begin"/>
      </w:r>
      <w:r w:rsidR="004B36C5" w:rsidRPr="004B36C5">
        <w:rPr>
          <w:rFonts w:ascii="Times New Roman" w:hAnsi="Times New Roman" w:cs="Times New Roman"/>
          <w:i/>
          <w:sz w:val="24"/>
        </w:rPr>
        <w:instrText xml:space="preserve"> seq figno </w:instrText>
      </w:r>
      <w:r w:rsidR="002A4096" w:rsidRPr="004B36C5">
        <w:rPr>
          <w:rFonts w:ascii="Times New Roman" w:hAnsi="Times New Roman" w:cs="Times New Roman"/>
          <w:i/>
          <w:sz w:val="24"/>
        </w:rPr>
        <w:fldChar w:fldCharType="separate"/>
      </w:r>
      <w:r w:rsidR="005875D3">
        <w:rPr>
          <w:rFonts w:ascii="Times New Roman" w:hAnsi="Times New Roman" w:cs="Times New Roman"/>
          <w:i/>
          <w:noProof/>
          <w:sz w:val="24"/>
        </w:rPr>
        <w:t>2</w:t>
      </w:r>
      <w:r w:rsidR="002A4096" w:rsidRPr="004B36C5">
        <w:rPr>
          <w:rFonts w:ascii="Times New Roman" w:hAnsi="Times New Roman" w:cs="Times New Roman"/>
          <w:i/>
          <w:sz w:val="24"/>
        </w:rPr>
        <w:fldChar w:fldCharType="end"/>
      </w:r>
      <w:r w:rsidRPr="009D2DD4">
        <w:rPr>
          <w:rFonts w:ascii="Times New Roman" w:hAnsi="Times New Roman" w:cs="Times New Roman"/>
          <w:i/>
          <w:sz w:val="24"/>
        </w:rPr>
        <w:t>.</w:t>
      </w:r>
      <w:r w:rsidRPr="009D2DD4">
        <w:rPr>
          <w:rFonts w:ascii="Times New Roman" w:hAnsi="Times New Roman" w:cs="Times New Roman"/>
          <w:sz w:val="24"/>
        </w:rPr>
        <w:t xml:space="preserve">  Maggie’s notation for playing her steam iron.</w:t>
      </w:r>
    </w:p>
    <w:p w14:paraId="2FCAD8A2" w14:textId="3E9F9669" w:rsidR="00E17FDE" w:rsidRPr="00E17FDE" w:rsidRDefault="00E17FDE" w:rsidP="00E17FDE">
      <w:pPr>
        <w:pStyle w:val="Heading2"/>
        <w:rPr>
          <w:highlight w:val="yellow"/>
        </w:rPr>
      </w:pPr>
      <w:commentRangeStart w:id="13"/>
      <w:r w:rsidRPr="00E17FDE">
        <w:t>A Bit of Background</w:t>
      </w:r>
      <w:commentRangeEnd w:id="13"/>
      <w:r w:rsidR="0067052D">
        <w:rPr>
          <w:rStyle w:val="CommentReference"/>
          <w:rFonts w:ascii="Verdana" w:hAnsi="Verdana"/>
          <w:b w:val="0"/>
          <w:bCs w:val="0"/>
          <w:color w:val="000000"/>
          <w:szCs w:val="24"/>
          <w:shd w:val="solid" w:color="FFFFFF" w:fill="auto"/>
          <w:lang w:eastAsia="ru-RU"/>
        </w:rPr>
        <w:commentReference w:id="13"/>
      </w:r>
    </w:p>
    <w:p w14:paraId="7051B968" w14:textId="7F15447C" w:rsidR="00B93722" w:rsidRPr="00B93722" w:rsidRDefault="00C877DA">
      <w:pPr>
        <w:pStyle w:val="DoubleSpaced"/>
        <w:rPr>
          <w:ins w:id="14" w:author="Gena Greher" w:date="2012-06-06T17:45:00Z"/>
          <w:rPrChange w:id="15" w:author="Gena Greher" w:date="2012-06-06T17:50:00Z">
            <w:rPr>
              <w:ins w:id="16" w:author="Gena Greher" w:date="2012-06-06T17:45:00Z"/>
              <w:rFonts w:ascii="Arial" w:hAnsi="Arial"/>
            </w:rPr>
          </w:rPrChange>
        </w:rPr>
        <w:pPrChange w:id="17" w:author="Gena Greher" w:date="2012-06-06T17:50:00Z">
          <w:pPr>
            <w:spacing w:line="480" w:lineRule="auto"/>
            <w:ind w:firstLine="720"/>
          </w:pPr>
        </w:pPrChange>
      </w:pPr>
      <w:r w:rsidRPr="00E17FDE">
        <w:t>Of course</w:t>
      </w:r>
      <w:r>
        <w:t xml:space="preserve"> experimenting and creating music with found sounds, as well as the use of invented notation</w:t>
      </w:r>
      <w:r w:rsidR="00194725">
        <w:t>,</w:t>
      </w:r>
      <w:r>
        <w:t xml:space="preserve"> is by no me</w:t>
      </w:r>
      <w:r w:rsidR="00E20094">
        <w:t xml:space="preserve">ans a new </w:t>
      </w:r>
      <w:r w:rsidR="00926459">
        <w:t xml:space="preserve">or novel </w:t>
      </w:r>
      <w:r w:rsidR="00E20094">
        <w:t>practice</w:t>
      </w:r>
      <w:r w:rsidR="00926459">
        <w:t>.</w:t>
      </w:r>
      <w:r w:rsidR="00D56E27">
        <w:t xml:space="preserve"> As composers in the </w:t>
      </w:r>
      <w:r w:rsidR="006E3EF1">
        <w:t xml:space="preserve">early </w:t>
      </w:r>
      <w:r w:rsidR="00D56E27">
        <w:t>20</w:t>
      </w:r>
      <w:r w:rsidR="00D56E27" w:rsidRPr="00D56E27">
        <w:rPr>
          <w:vertAlign w:val="superscript"/>
        </w:rPr>
        <w:t>th</w:t>
      </w:r>
      <w:r w:rsidR="00D56E27">
        <w:t xml:space="preserve"> century began to expand their aural palette beyond traditional musical instrum</w:t>
      </w:r>
      <w:r w:rsidR="00926459">
        <w:t xml:space="preserve">ents and musical structures by </w:t>
      </w:r>
      <w:r w:rsidR="00D56E27">
        <w:t>using found sounds and electronically generated sounds</w:t>
      </w:r>
      <w:r w:rsidR="00926459">
        <w:t xml:space="preserve"> to augment more conventional ones</w:t>
      </w:r>
      <w:r w:rsidR="00D56E27">
        <w:t xml:space="preserve">, the need to find alternative modes of representation formed the basis for what we generally refer to as invented or graphic notation.  </w:t>
      </w:r>
      <w:r w:rsidR="00E20C82">
        <w:t xml:space="preserve">In fact, this practice still continues. </w:t>
      </w:r>
      <w:r w:rsidR="00D621BE">
        <w:t xml:space="preserve">Found sound compositions continue to make their way into today’s concert halls such as “Kraft” written by Magnus Lindburg in 1980 and recently performed by the New York Philharmonic, and “Junkestra” written by Nathaniel Stookey, and performed by the San Francisco Symphony </w:t>
      </w:r>
      <w:r w:rsidR="00D621BE">
        <w:fldChar w:fldCharType="begin"/>
      </w:r>
      <w:r w:rsidR="00B93722">
        <w:instrText xml:space="preserve"> ADDIN EN.CITE &lt;EndNote&gt;&lt;Cite&gt;&lt;Author&gt;Katz&lt;/Author&gt;&lt;Year&gt;2010&lt;/Year&gt;&lt;RecNum&gt;56&lt;/RecNum&gt;&lt;DisplayText&gt;[9, 16, 20]&lt;/DisplayText&gt;&lt;record&gt;&lt;rec-number&gt;56&lt;/rec-number&gt;&lt;foreign-keys&gt;&lt;key app="EN" db-id="we0zp9rzrtpdauer9abv5aph9zexsa52a5sw"&gt;56&lt;/key&gt;&lt;/foreign-keys&gt;&lt;ref-type name="Electronic Article"&gt;43&lt;/ref-type&gt;&lt;contributors&gt;&lt;authors&gt;&lt;author&gt;Katz, Leslie&lt;/author&gt;&lt;/authors&gt;&lt;/contributors&gt;&lt;titles&gt;&lt;title&gt;Junkestra Symphony is Pure Garbage&lt;/title&gt;&lt;/titles&gt;&lt;dates&gt;&lt;year&gt;2010&lt;/year&gt;&lt;/dates&gt;&lt;pub-location&gt;CNET&lt;/pub-location&gt;&lt;urls&gt;&lt;related-urls&gt;&lt;url&gt;http://news.cnet.com/8301-17938_105-20003461-1.html&lt;/url&gt;&lt;/related-urls&gt;&lt;/urls&gt;&lt;/record&gt;&lt;/Cite&gt;&lt;Cite&gt;&lt;Author&gt;Tommasini&lt;/Author&gt;&lt;Year&gt;2010&lt;/Year&gt;&lt;RecNum&gt;55&lt;/RecNum&gt;&lt;record&gt;&lt;rec-number&gt;55&lt;/rec-number&gt;&lt;foreign-keys&gt;&lt;key app="EN" db-id="we0zp9rzrtpdauer9abv5aph9zexsa52a5sw"&gt;55&lt;/key&gt;&lt;/foreign-keys&gt;&lt;ref-type name="Newspaper Article"&gt;23&lt;/ref-type&gt;&lt;contributors&gt;&lt;authors&gt;&lt;author&gt;Tommasini, Anthony&lt;/author&gt;&lt;/authors&gt;&lt;/contributors&gt;&lt;titles&gt;&lt;title&gt;A Night for a Rhapsodic Violin and a Brake Drum&lt;/title&gt;&lt;secondary-title&gt;New York Times&lt;/secondary-title&gt;&lt;/titles&gt;&lt;dates&gt;&lt;year&gt;2010&lt;/year&gt;&lt;/dates&gt;&lt;pub-location&gt;New York&lt;/pub-location&gt;&lt;publisher&gt;New York Times&lt;/publisher&gt;&lt;urls&gt;&lt;/urls&gt;&lt;/record&gt;&lt;/Cite&gt;&lt;Cite&gt;&lt;Author&gt;Wakin&lt;/Author&gt;&lt;Year&gt;2010&lt;/Year&gt;&lt;RecNum&gt;60&lt;/RecNum&gt;&lt;record&gt;&lt;rec-number&gt;60&lt;/rec-number&gt;&lt;foreign-keys&gt;&lt;key app="EN" db-id="we0zp9rzrtpdauer9abv5aph9zexsa52a5sw"&gt;60&lt;/key&gt;&lt;/foreign-keys&gt;&lt;ref-type name="Newspaper Article"&gt;23&lt;/ref-type&gt;&lt;contributors&gt;&lt;authors&gt;&lt;author&gt;Wakin, Daniel J.&lt;/author&gt;&lt;/authors&gt;&lt;/contributors&gt;&lt;titles&gt;&lt;title&gt;From Heaps of Junk, a Melodious Clang&lt;/title&gt;&lt;secondary-title&gt;New York Times&lt;/secondary-title&gt;&lt;/titles&gt;&lt;dates&gt;&lt;year&gt;2010&lt;/year&gt;&lt;/dates&gt;&lt;pub-location&gt;New York&lt;/pub-location&gt;&lt;publisher&gt; New York Times&lt;/publisher&gt;&lt;urls&gt;&lt;/urls&gt;&lt;/record&gt;&lt;/Cite&gt;&lt;/EndNote&gt;</w:instrText>
      </w:r>
      <w:r w:rsidR="00D621BE">
        <w:fldChar w:fldCharType="separate"/>
      </w:r>
      <w:r w:rsidR="00B93722">
        <w:rPr>
          <w:noProof/>
        </w:rPr>
        <w:t>[</w:t>
      </w:r>
      <w:r w:rsidR="00B93722">
        <w:rPr>
          <w:noProof/>
        </w:rPr>
        <w:fldChar w:fldCharType="begin"/>
      </w:r>
      <w:r w:rsidR="00B93722">
        <w:rPr>
          <w:noProof/>
        </w:rPr>
        <w:instrText xml:space="preserve"> HYPERLINK \l "_ENREF_9" \o "Katz, 2010 #56" </w:instrText>
      </w:r>
      <w:r w:rsidR="00B93722">
        <w:rPr>
          <w:noProof/>
        </w:rPr>
        <w:fldChar w:fldCharType="separate"/>
      </w:r>
      <w:r w:rsidR="00B93722">
        <w:rPr>
          <w:noProof/>
        </w:rPr>
        <w:t>9</w:t>
      </w:r>
      <w:r w:rsidR="00B93722">
        <w:rPr>
          <w:noProof/>
        </w:rPr>
        <w:fldChar w:fldCharType="end"/>
      </w:r>
      <w:r w:rsidR="00B93722">
        <w:rPr>
          <w:noProof/>
        </w:rPr>
        <w:t xml:space="preserve">, </w:t>
      </w:r>
      <w:r w:rsidR="00B93722">
        <w:rPr>
          <w:noProof/>
        </w:rPr>
        <w:fldChar w:fldCharType="begin"/>
      </w:r>
      <w:r w:rsidR="00B93722">
        <w:rPr>
          <w:noProof/>
        </w:rPr>
        <w:instrText xml:space="preserve"> HYPERLINK \l "_ENREF_16" \o "Tommasini, 2010 #55" </w:instrText>
      </w:r>
      <w:r w:rsidR="00B93722">
        <w:rPr>
          <w:noProof/>
        </w:rPr>
        <w:fldChar w:fldCharType="separate"/>
      </w:r>
      <w:r w:rsidR="00B93722">
        <w:rPr>
          <w:noProof/>
        </w:rPr>
        <w:t>16</w:t>
      </w:r>
      <w:r w:rsidR="00B93722">
        <w:rPr>
          <w:noProof/>
        </w:rPr>
        <w:fldChar w:fldCharType="end"/>
      </w:r>
      <w:r w:rsidR="00B93722">
        <w:rPr>
          <w:noProof/>
        </w:rPr>
        <w:t xml:space="preserve">, </w:t>
      </w:r>
      <w:r w:rsidR="00B93722">
        <w:rPr>
          <w:noProof/>
        </w:rPr>
        <w:fldChar w:fldCharType="begin"/>
      </w:r>
      <w:r w:rsidR="00B93722">
        <w:rPr>
          <w:noProof/>
        </w:rPr>
        <w:instrText xml:space="preserve"> HYPERLINK \l "_ENREF_20" \o "Wakin, 2010 #60" </w:instrText>
      </w:r>
      <w:r w:rsidR="00B93722">
        <w:rPr>
          <w:noProof/>
        </w:rPr>
        <w:fldChar w:fldCharType="separate"/>
      </w:r>
      <w:r w:rsidR="00B93722">
        <w:rPr>
          <w:noProof/>
        </w:rPr>
        <w:t>20</w:t>
      </w:r>
      <w:r w:rsidR="00B93722">
        <w:rPr>
          <w:noProof/>
        </w:rPr>
        <w:fldChar w:fldCharType="end"/>
      </w:r>
      <w:r w:rsidR="00B93722">
        <w:rPr>
          <w:noProof/>
        </w:rPr>
        <w:t>]</w:t>
      </w:r>
      <w:r w:rsidR="00D621BE">
        <w:fldChar w:fldCharType="end"/>
      </w:r>
      <w:r w:rsidR="00D621BE">
        <w:t>.  In both cases various members of each orchestra scavenged local garbage dumps and spend time exploring the various pieces of garbage for</w:t>
      </w:r>
      <w:r w:rsidR="006F277B">
        <w:t xml:space="preserve"> “percussion instruments” that produced </w:t>
      </w:r>
      <w:r w:rsidR="00D621BE">
        <w:t xml:space="preserve">just the “right” sounds.  </w:t>
      </w:r>
      <w:ins w:id="18" w:author="Gena Greher" w:date="2012-06-06T17:51:00Z">
        <w:r w:rsidR="00B93722">
          <w:t>Not surprisingly t</w:t>
        </w:r>
      </w:ins>
      <w:ins w:id="19" w:author="Gena Greher" w:date="2012-06-06T17:45:00Z">
        <w:r w:rsidR="00B93722" w:rsidRPr="00B93722">
          <w:rPr>
            <w:szCs w:val="24"/>
            <w:rPrChange w:id="20" w:author="Gena Greher" w:date="2012-06-06T17:50:00Z">
              <w:rPr>
                <w:rFonts w:ascii="Arial" w:hAnsi="Arial"/>
              </w:rPr>
            </w:rPrChange>
          </w:rPr>
          <w:t xml:space="preserve">he seeds for Tod Machover’s </w:t>
        </w:r>
      </w:ins>
      <w:ins w:id="21" w:author="Gena Greher" w:date="2012-06-06T17:51:00Z">
        <w:r w:rsidR="00B93722">
          <w:rPr>
            <w:rStyle w:val="FootnoteReference"/>
            <w:szCs w:val="24"/>
          </w:rPr>
          <w:footnoteReference w:id="1"/>
        </w:r>
      </w:ins>
      <w:ins w:id="28" w:author="Gena Greher" w:date="2012-06-06T17:45:00Z">
        <w:r w:rsidR="00B93722" w:rsidRPr="00B93722">
          <w:rPr>
            <w:szCs w:val="24"/>
            <w:rPrChange w:id="29" w:author="Gena Greher" w:date="2012-06-06T17:50:00Z">
              <w:rPr>
                <w:rFonts w:ascii="Arial" w:hAnsi="Arial"/>
              </w:rPr>
            </w:rPrChange>
          </w:rPr>
          <w:t xml:space="preserve">inclinations towards creating music using traditional western musical instruments as well as a greatly expanded sonic palette were planted in his youth by his mother </w:t>
        </w:r>
      </w:ins>
      <w:r w:rsidR="00B93722" w:rsidRPr="00B93722">
        <w:rPr>
          <w:szCs w:val="24"/>
          <w:rPrChange w:id="30" w:author="Gena Greher" w:date="2012-06-06T17:50:00Z">
            <w:rPr>
              <w:rFonts w:ascii="Arial" w:hAnsi="Arial"/>
            </w:rPr>
          </w:rPrChange>
        </w:rPr>
        <w:fldChar w:fldCharType="begin"/>
      </w:r>
      <w:r w:rsidR="00B93722" w:rsidRPr="00B93722">
        <w:rPr>
          <w:szCs w:val="24"/>
          <w:rPrChange w:id="31" w:author="Gena Greher" w:date="2012-06-06T17:50:00Z">
            <w:rPr>
              <w:rFonts w:ascii="Arial" w:hAnsi="Arial"/>
            </w:rPr>
          </w:rPrChange>
        </w:rPr>
        <w:instrText xml:space="preserve"> ADDIN EN.CITE &lt;EndNote&gt;&lt;Cite&gt;&lt;Author&gt;Machover&lt;/Author&gt;&lt;Year&gt;2011&lt;/Year&gt;&lt;RecNum&gt;62&lt;/RecNum&gt;&lt;DisplayText&gt;[10]&lt;/DisplayText&gt;&lt;record&gt;&lt;rec-number&gt;62&lt;/rec-number&gt;&lt;foreign-keys&gt;&lt;key app="EN" db-id="we0zp9rzrtpdauer9abv5aph9zexsa52a5sw"&gt;62&lt;/key&gt;&lt;/foreign-keys&gt;&lt;ref-type name="Book Section"&gt;5&lt;/ref-type&gt;&lt;contributors&gt;&lt;authors&gt;&lt;author&gt;Machover,Tod&lt;/author&gt;&lt;/authors&gt;&lt;secondary-authors&gt;&lt;author&gt;Sherry Turkle&lt;/author&gt;&lt;/secondary-authors&gt;&lt;/contributors&gt;&lt;titles&gt;&lt;title&gt;Objects of design and play: my cello&lt;/title&gt;&lt;secondary-title&gt;Evocative Objects&lt;/secondary-title&gt;&lt;/titles&gt;&lt;pages&gt;12-21&lt;/pages&gt;&lt;dates&gt;&lt;year&gt;2011&lt;/year&gt;&lt;/dates&gt;&lt;pub-location&gt;Cambridge, MA&lt;/pub-location&gt;&lt;publisher&gt;MIT Press&lt;/publisher&gt;&lt;urls&gt;&lt;/urls&gt;&lt;/record&gt;&lt;/Cite&gt;&lt;/EndNote&gt;</w:instrText>
      </w:r>
      <w:r w:rsidR="00B93722" w:rsidRPr="00B93722">
        <w:rPr>
          <w:szCs w:val="24"/>
          <w:rPrChange w:id="32" w:author="Gena Greher" w:date="2012-06-06T17:50:00Z">
            <w:rPr>
              <w:rFonts w:ascii="Arial" w:hAnsi="Arial"/>
            </w:rPr>
          </w:rPrChange>
        </w:rPr>
        <w:fldChar w:fldCharType="separate"/>
      </w:r>
      <w:r w:rsidR="00B93722" w:rsidRPr="00B93722">
        <w:rPr>
          <w:noProof/>
          <w:szCs w:val="24"/>
          <w:rPrChange w:id="33" w:author="Gena Greher" w:date="2012-06-06T17:50:00Z">
            <w:rPr>
              <w:rFonts w:ascii="Arial" w:hAnsi="Arial"/>
              <w:noProof/>
            </w:rPr>
          </w:rPrChange>
        </w:rPr>
        <w:t>[</w:t>
      </w:r>
      <w:r w:rsidR="00B93722" w:rsidRPr="00B93722">
        <w:rPr>
          <w:noProof/>
          <w:szCs w:val="24"/>
          <w:rPrChange w:id="34" w:author="Gena Greher" w:date="2012-06-06T17:50:00Z">
            <w:rPr>
              <w:rFonts w:ascii="Arial" w:hAnsi="Arial"/>
              <w:noProof/>
            </w:rPr>
          </w:rPrChange>
        </w:rPr>
        <w:fldChar w:fldCharType="begin"/>
      </w:r>
      <w:r w:rsidR="00B93722" w:rsidRPr="00B93722">
        <w:rPr>
          <w:noProof/>
          <w:szCs w:val="24"/>
          <w:rPrChange w:id="35" w:author="Gena Greher" w:date="2012-06-06T17:50:00Z">
            <w:rPr>
              <w:rFonts w:ascii="Arial" w:hAnsi="Arial"/>
              <w:noProof/>
            </w:rPr>
          </w:rPrChange>
        </w:rPr>
        <w:instrText xml:space="preserve"> HYPERLINK \l "_ENREF_10" \o "Machover, 2011 #62" </w:instrText>
      </w:r>
      <w:r w:rsidR="00B93722" w:rsidRPr="00B93722">
        <w:rPr>
          <w:noProof/>
          <w:szCs w:val="24"/>
          <w:rPrChange w:id="36" w:author="Gena Greher" w:date="2012-06-06T17:50:00Z">
            <w:rPr>
              <w:rFonts w:ascii="Arial" w:hAnsi="Arial"/>
              <w:noProof/>
            </w:rPr>
          </w:rPrChange>
        </w:rPr>
        <w:fldChar w:fldCharType="separate"/>
      </w:r>
      <w:r w:rsidR="00B93722" w:rsidRPr="00B93722">
        <w:rPr>
          <w:noProof/>
          <w:szCs w:val="24"/>
          <w:rPrChange w:id="37" w:author="Gena Greher" w:date="2012-06-06T17:50:00Z">
            <w:rPr>
              <w:rFonts w:ascii="Arial" w:hAnsi="Arial"/>
              <w:noProof/>
            </w:rPr>
          </w:rPrChange>
        </w:rPr>
        <w:t>10</w:t>
      </w:r>
      <w:r w:rsidR="00B93722" w:rsidRPr="00B93722">
        <w:rPr>
          <w:noProof/>
          <w:szCs w:val="24"/>
          <w:rPrChange w:id="38" w:author="Gena Greher" w:date="2012-06-06T17:50:00Z">
            <w:rPr>
              <w:rFonts w:ascii="Arial" w:hAnsi="Arial"/>
              <w:noProof/>
            </w:rPr>
          </w:rPrChange>
        </w:rPr>
        <w:fldChar w:fldCharType="end"/>
      </w:r>
      <w:r w:rsidR="00B93722" w:rsidRPr="00B93722">
        <w:rPr>
          <w:noProof/>
          <w:szCs w:val="24"/>
          <w:rPrChange w:id="39" w:author="Gena Greher" w:date="2012-06-06T17:50:00Z">
            <w:rPr>
              <w:rFonts w:ascii="Arial" w:hAnsi="Arial"/>
              <w:noProof/>
            </w:rPr>
          </w:rPrChange>
        </w:rPr>
        <w:t>]</w:t>
      </w:r>
      <w:r w:rsidR="00B93722" w:rsidRPr="00B93722">
        <w:rPr>
          <w:szCs w:val="24"/>
          <w:rPrChange w:id="40" w:author="Gena Greher" w:date="2012-06-06T17:50:00Z">
            <w:rPr>
              <w:rFonts w:ascii="Arial" w:hAnsi="Arial"/>
            </w:rPr>
          </w:rPrChange>
        </w:rPr>
        <w:fldChar w:fldCharType="end"/>
      </w:r>
      <w:ins w:id="41" w:author="Gena Greher" w:date="2012-06-06T17:47:00Z">
        <w:r w:rsidR="00B93722" w:rsidRPr="00B93722">
          <w:rPr>
            <w:szCs w:val="24"/>
            <w:rPrChange w:id="42" w:author="Gena Greher" w:date="2012-06-06T17:50:00Z">
              <w:rPr>
                <w:rFonts w:ascii="Arial" w:hAnsi="Arial"/>
              </w:rPr>
            </w:rPrChange>
          </w:rPr>
          <w:t>.</w:t>
        </w:r>
      </w:ins>
      <w:ins w:id="43" w:author="Gena Greher" w:date="2012-06-06T17:48:00Z">
        <w:r w:rsidR="00B93722" w:rsidRPr="00B93722">
          <w:rPr>
            <w:szCs w:val="24"/>
            <w:rPrChange w:id="44" w:author="Gena Greher" w:date="2012-06-06T17:50:00Z">
              <w:rPr>
                <w:rFonts w:ascii="Arial" w:hAnsi="Arial"/>
              </w:rPr>
            </w:rPrChange>
          </w:rPr>
          <w:t xml:space="preserve"> </w:t>
        </w:r>
      </w:ins>
      <w:ins w:id="45" w:author="Gena Greher" w:date="2012-06-06T17:45:00Z">
        <w:r w:rsidR="00B93722" w:rsidRPr="00B93722">
          <w:rPr>
            <w:szCs w:val="24"/>
            <w:rPrChange w:id="46" w:author="Gena Greher" w:date="2012-06-06T17:50:00Z">
              <w:rPr>
                <w:rFonts w:ascii="Arial" w:hAnsi="Arial"/>
              </w:rPr>
            </w:rPrChange>
          </w:rPr>
          <w:t xml:space="preserve">As a toddler, through his mother’s encouragement to find music within his house, he learned the basics of music composition.   </w:t>
        </w:r>
        <w:r w:rsidR="00B93722" w:rsidRPr="00B93722">
          <w:rPr>
            <w:szCs w:val="24"/>
            <w:rPrChange w:id="47" w:author="Gena Greher" w:date="2012-06-06T17:50:00Z">
              <w:rPr>
                <w:rFonts w:ascii="Arial" w:hAnsi="Arial"/>
              </w:rPr>
            </w:rPrChange>
          </w:rPr>
          <w:tab/>
        </w:r>
      </w:ins>
    </w:p>
    <w:p w14:paraId="0A42CAB0" w14:textId="77777777" w:rsidR="00B93722" w:rsidRPr="00B93722" w:rsidRDefault="00B93722" w:rsidP="00B93722">
      <w:pPr>
        <w:ind w:left="720"/>
        <w:rPr>
          <w:ins w:id="48" w:author="Gena Greher" w:date="2012-06-06T17:45:00Z"/>
          <w:rFonts w:ascii="Times New Roman" w:hAnsi="Times New Roman" w:cs="Times New Roman"/>
          <w:sz w:val="24"/>
          <w:rPrChange w:id="49" w:author="Gena Greher" w:date="2012-06-06T17:50:00Z">
            <w:rPr>
              <w:ins w:id="50" w:author="Gena Greher" w:date="2012-06-06T17:45:00Z"/>
              <w:rFonts w:ascii="Arial" w:hAnsi="Arial"/>
            </w:rPr>
          </w:rPrChange>
        </w:rPr>
      </w:pPr>
      <w:ins w:id="51" w:author="Gena Greher" w:date="2012-06-06T17:45:00Z">
        <w:r w:rsidRPr="00B93722">
          <w:rPr>
            <w:rFonts w:ascii="Times New Roman" w:hAnsi="Times New Roman" w:cs="Times New Roman"/>
            <w:sz w:val="24"/>
            <w:rPrChange w:id="52" w:author="Gena Greher" w:date="2012-06-06T17:50:00Z">
              <w:rPr>
                <w:rFonts w:ascii="Arial" w:hAnsi="Arial"/>
              </w:rPr>
            </w:rPrChange>
          </w:rPr>
          <w:t xml:space="preserve">Each week, we set out on expeditions of her dvising, dicovering </w:t>
        </w:r>
      </w:ins>
    </w:p>
    <w:p w14:paraId="3F6677D0" w14:textId="77777777" w:rsidR="00B93722" w:rsidRPr="00B93722" w:rsidRDefault="00B93722" w:rsidP="00B93722">
      <w:pPr>
        <w:ind w:left="720"/>
        <w:rPr>
          <w:ins w:id="53" w:author="Gena Greher" w:date="2012-06-06T17:45:00Z"/>
          <w:rFonts w:ascii="Times New Roman" w:hAnsi="Times New Roman" w:cs="Times New Roman"/>
          <w:sz w:val="24"/>
          <w:rPrChange w:id="54" w:author="Gena Greher" w:date="2012-06-06T17:50:00Z">
            <w:rPr>
              <w:ins w:id="55" w:author="Gena Greher" w:date="2012-06-06T17:45:00Z"/>
              <w:rFonts w:ascii="Arial" w:hAnsi="Arial"/>
            </w:rPr>
          </w:rPrChange>
        </w:rPr>
      </w:pPr>
      <w:ins w:id="56" w:author="Gena Greher" w:date="2012-06-06T17:45:00Z">
        <w:r w:rsidRPr="00B93722">
          <w:rPr>
            <w:rFonts w:ascii="Times New Roman" w:hAnsi="Times New Roman" w:cs="Times New Roman"/>
            <w:sz w:val="24"/>
            <w:rPrChange w:id="57" w:author="Gena Greher" w:date="2012-06-06T17:50:00Z">
              <w:rPr>
                <w:rFonts w:ascii="Arial" w:hAnsi="Arial"/>
              </w:rPr>
            </w:rPrChange>
          </w:rPr>
          <w:t xml:space="preserve">household objects that made interesting sounds that could in turn </w:t>
        </w:r>
      </w:ins>
    </w:p>
    <w:p w14:paraId="590F310A" w14:textId="77777777" w:rsidR="00B93722" w:rsidRPr="00B93722" w:rsidRDefault="00B93722" w:rsidP="00B93722">
      <w:pPr>
        <w:ind w:left="720"/>
        <w:rPr>
          <w:ins w:id="58" w:author="Gena Greher" w:date="2012-06-06T17:45:00Z"/>
          <w:rFonts w:ascii="Times New Roman" w:hAnsi="Times New Roman" w:cs="Times New Roman"/>
          <w:sz w:val="24"/>
          <w:rPrChange w:id="59" w:author="Gena Greher" w:date="2012-06-06T17:50:00Z">
            <w:rPr>
              <w:ins w:id="60" w:author="Gena Greher" w:date="2012-06-06T17:45:00Z"/>
              <w:rFonts w:ascii="Arial" w:hAnsi="Arial"/>
            </w:rPr>
          </w:rPrChange>
        </w:rPr>
      </w:pPr>
      <w:ins w:id="61" w:author="Gena Greher" w:date="2012-06-06T17:45:00Z">
        <w:r w:rsidRPr="00B93722">
          <w:rPr>
            <w:rFonts w:ascii="Times New Roman" w:hAnsi="Times New Roman" w:cs="Times New Roman"/>
            <w:sz w:val="24"/>
            <w:rPrChange w:id="62" w:author="Gena Greher" w:date="2012-06-06T17:50:00Z">
              <w:rPr>
                <w:rFonts w:ascii="Arial" w:hAnsi="Arial"/>
              </w:rPr>
            </w:rPrChange>
          </w:rPr>
          <w:t xml:space="preserve">be combined to create new textures, emotions, and narratives. </w:t>
        </w:r>
      </w:ins>
    </w:p>
    <w:p w14:paraId="36D93B9A" w14:textId="77777777" w:rsidR="00B93722" w:rsidRPr="00B93722" w:rsidRDefault="00B93722" w:rsidP="00B93722">
      <w:pPr>
        <w:ind w:left="720"/>
        <w:rPr>
          <w:ins w:id="63" w:author="Gena Greher" w:date="2012-06-06T17:45:00Z"/>
          <w:rFonts w:ascii="Times New Roman" w:hAnsi="Times New Roman" w:cs="Times New Roman"/>
          <w:sz w:val="24"/>
          <w:rPrChange w:id="64" w:author="Gena Greher" w:date="2012-06-06T17:50:00Z">
            <w:rPr>
              <w:ins w:id="65" w:author="Gena Greher" w:date="2012-06-06T17:45:00Z"/>
              <w:rFonts w:ascii="Arial" w:hAnsi="Arial"/>
            </w:rPr>
          </w:rPrChange>
        </w:rPr>
      </w:pPr>
      <w:ins w:id="66" w:author="Gena Greher" w:date="2012-06-06T17:45:00Z">
        <w:r w:rsidRPr="00B93722">
          <w:rPr>
            <w:rFonts w:ascii="Times New Roman" w:hAnsi="Times New Roman" w:cs="Times New Roman"/>
            <w:sz w:val="24"/>
            <w:rPrChange w:id="67" w:author="Gena Greher" w:date="2012-06-06T17:50:00Z">
              <w:rPr>
                <w:rFonts w:ascii="Arial" w:hAnsi="Arial"/>
              </w:rPr>
            </w:rPrChange>
          </w:rPr>
          <w:t xml:space="preserve">Then followed the task of making a “picture” of our new compostion </w:t>
        </w:r>
      </w:ins>
    </w:p>
    <w:p w14:paraId="46D05D29" w14:textId="77777777" w:rsidR="00B93722" w:rsidRPr="00B93722" w:rsidRDefault="00B93722" w:rsidP="00B93722">
      <w:pPr>
        <w:ind w:left="720"/>
        <w:rPr>
          <w:ins w:id="68" w:author="Gena Greher" w:date="2012-06-06T17:45:00Z"/>
          <w:rFonts w:ascii="Times New Roman" w:hAnsi="Times New Roman" w:cs="Times New Roman"/>
          <w:sz w:val="24"/>
          <w:rPrChange w:id="69" w:author="Gena Greher" w:date="2012-06-06T17:50:00Z">
            <w:rPr>
              <w:ins w:id="70" w:author="Gena Greher" w:date="2012-06-06T17:45:00Z"/>
              <w:rFonts w:ascii="Arial" w:hAnsi="Arial"/>
            </w:rPr>
          </w:rPrChange>
        </w:rPr>
      </w:pPr>
      <w:ins w:id="71" w:author="Gena Greher" w:date="2012-06-06T17:45:00Z">
        <w:r w:rsidRPr="00B93722">
          <w:rPr>
            <w:rFonts w:ascii="Times New Roman" w:hAnsi="Times New Roman" w:cs="Times New Roman"/>
            <w:sz w:val="24"/>
            <w:rPrChange w:id="72" w:author="Gena Greher" w:date="2012-06-06T17:50:00Z">
              <w:rPr>
                <w:rFonts w:ascii="Arial" w:hAnsi="Arial"/>
              </w:rPr>
            </w:rPrChange>
          </w:rPr>
          <w:t xml:space="preserve">so that we could recreate it the following week.  I learned to invent </w:t>
        </w:r>
      </w:ins>
    </w:p>
    <w:p w14:paraId="4292BC0B" w14:textId="2F4E9DF3" w:rsidR="00B93722" w:rsidRPr="00B93722" w:rsidRDefault="00B93722" w:rsidP="00B93722">
      <w:pPr>
        <w:ind w:left="720"/>
        <w:rPr>
          <w:ins w:id="73" w:author="Gena Greher" w:date="2012-06-06T17:45:00Z"/>
          <w:rFonts w:ascii="Times New Roman" w:hAnsi="Times New Roman" w:cs="Times New Roman"/>
          <w:sz w:val="24"/>
          <w:rPrChange w:id="74" w:author="Gena Greher" w:date="2012-06-06T17:50:00Z">
            <w:rPr>
              <w:ins w:id="75" w:author="Gena Greher" w:date="2012-06-06T17:45:00Z"/>
              <w:rFonts w:ascii="Arial" w:hAnsi="Arial"/>
            </w:rPr>
          </w:rPrChange>
        </w:rPr>
      </w:pPr>
      <w:ins w:id="76" w:author="Gena Greher" w:date="2012-06-06T17:45:00Z">
        <w:r w:rsidRPr="00B93722">
          <w:rPr>
            <w:rFonts w:ascii="Times New Roman" w:hAnsi="Times New Roman" w:cs="Times New Roman"/>
            <w:sz w:val="24"/>
            <w:rPrChange w:id="77" w:author="Gena Greher" w:date="2012-06-06T17:50:00Z">
              <w:rPr>
                <w:rFonts w:ascii="Arial" w:hAnsi="Arial"/>
              </w:rPr>
            </w:rPrChange>
          </w:rPr>
          <w:t xml:space="preserve">music from these frist principles: sound, structure, score. </w:t>
        </w:r>
        <w:r w:rsidRPr="00B93722">
          <w:rPr>
            <w:rFonts w:ascii="Times New Roman" w:hAnsi="Times New Roman" w:cs="Times New Roman"/>
            <w:sz w:val="24"/>
            <w:rPrChange w:id="78" w:author="Gena Greher" w:date="2012-06-06T17:50:00Z">
              <w:rPr>
                <w:rFonts w:ascii="Arial" w:hAnsi="Arial"/>
              </w:rPr>
            </w:rPrChange>
          </w:rPr>
          <w:fldChar w:fldCharType="begin"/>
        </w:r>
      </w:ins>
      <w:r w:rsidRPr="00B93722">
        <w:rPr>
          <w:rFonts w:ascii="Times New Roman" w:hAnsi="Times New Roman" w:cs="Times New Roman"/>
          <w:sz w:val="24"/>
          <w:rPrChange w:id="79" w:author="Gena Greher" w:date="2012-06-06T17:50:00Z">
            <w:rPr>
              <w:rFonts w:ascii="Arial" w:hAnsi="Arial"/>
            </w:rPr>
          </w:rPrChange>
        </w:rPr>
        <w:instrText xml:space="preserve"> ADDIN EN.CITE &lt;EndNote&gt;&lt;Cite&gt;&lt;Author&gt;Machover&lt;/Author&gt;&lt;Year&gt;2011&lt;/Year&gt;&lt;RecNum&gt;62&lt;/RecNum&gt;&lt;Pages&gt;14&lt;/Pages&gt;&lt;DisplayText&gt;[10]&lt;/DisplayText&gt;&lt;record&gt;&lt;rec-number&gt;62&lt;/rec-number&gt;&lt;foreign-keys&gt;&lt;key app="EN" db-id="we0zp9rzrtpdauer9abv5aph9zexsa52a5sw"&gt;62&lt;/key&gt;&lt;/foreign-keys&gt;&lt;ref-type name="Book Section"&gt;5&lt;/ref-type&gt;&lt;contributors&gt;&lt;authors&gt;&lt;author&gt;Machover,Tod&lt;/author&gt;&lt;/authors&gt;&lt;secondary-authors&gt;&lt;author&gt;Sherry Turkle&lt;/author&gt;&lt;/secondary-authors&gt;&lt;/contributors&gt;&lt;titles&gt;&lt;title&gt;Objects of design and play: my cello&lt;/title&gt;&lt;secondary-title&gt;Evocative Objects&lt;/secondary-title&gt;&lt;/titles&gt;&lt;pages&gt;12-21&lt;/pages&gt;&lt;dates&gt;&lt;year&gt;2011&lt;/year&gt;&lt;/dates&gt;&lt;pub-location&gt;Cambridge, MA&lt;/pub-location&gt;&lt;publisher&gt;MIT Press&lt;/publisher&gt;&lt;urls&gt;&lt;/urls&gt;&lt;/record&gt;&lt;/Cite&gt;&lt;/EndNote&gt;</w:instrText>
      </w:r>
      <w:ins w:id="80" w:author="Gena Greher" w:date="2012-06-06T17:45:00Z">
        <w:r w:rsidRPr="00B93722">
          <w:rPr>
            <w:rFonts w:ascii="Times New Roman" w:hAnsi="Times New Roman" w:cs="Times New Roman"/>
            <w:sz w:val="24"/>
            <w:rPrChange w:id="81" w:author="Gena Greher" w:date="2012-06-06T17:50:00Z">
              <w:rPr>
                <w:rFonts w:ascii="Arial" w:hAnsi="Arial"/>
              </w:rPr>
            </w:rPrChange>
          </w:rPr>
          <w:fldChar w:fldCharType="separate"/>
        </w:r>
      </w:ins>
      <w:r w:rsidRPr="00B93722">
        <w:rPr>
          <w:rFonts w:ascii="Times New Roman" w:hAnsi="Times New Roman" w:cs="Times New Roman"/>
          <w:noProof/>
          <w:sz w:val="24"/>
          <w:rPrChange w:id="82" w:author="Gena Greher" w:date="2012-06-06T17:50:00Z">
            <w:rPr>
              <w:rFonts w:ascii="Arial" w:hAnsi="Arial"/>
              <w:noProof/>
            </w:rPr>
          </w:rPrChange>
        </w:rPr>
        <w:t>[</w:t>
      </w:r>
      <w:r w:rsidRPr="00B93722">
        <w:rPr>
          <w:rFonts w:ascii="Times New Roman" w:hAnsi="Times New Roman" w:cs="Times New Roman"/>
          <w:noProof/>
          <w:sz w:val="24"/>
          <w:rPrChange w:id="83" w:author="Gena Greher" w:date="2012-06-06T17:50:00Z">
            <w:rPr>
              <w:rFonts w:ascii="Arial" w:hAnsi="Arial"/>
              <w:noProof/>
            </w:rPr>
          </w:rPrChange>
        </w:rPr>
        <w:fldChar w:fldCharType="begin"/>
      </w:r>
      <w:r w:rsidRPr="00B93722">
        <w:rPr>
          <w:rFonts w:ascii="Times New Roman" w:hAnsi="Times New Roman" w:cs="Times New Roman"/>
          <w:noProof/>
          <w:sz w:val="24"/>
          <w:rPrChange w:id="84" w:author="Gena Greher" w:date="2012-06-06T17:50:00Z">
            <w:rPr>
              <w:rFonts w:ascii="Arial" w:hAnsi="Arial"/>
              <w:noProof/>
            </w:rPr>
          </w:rPrChange>
        </w:rPr>
        <w:instrText xml:space="preserve"> HYPERLINK \l "_ENREF_10" \o "Machover, 2011 #62" </w:instrText>
      </w:r>
      <w:r w:rsidRPr="00B93722">
        <w:rPr>
          <w:rFonts w:ascii="Times New Roman" w:hAnsi="Times New Roman" w:cs="Times New Roman"/>
          <w:noProof/>
          <w:sz w:val="24"/>
          <w:rPrChange w:id="85" w:author="Gena Greher" w:date="2012-06-06T17:50:00Z">
            <w:rPr>
              <w:rFonts w:ascii="Arial" w:hAnsi="Arial"/>
              <w:noProof/>
            </w:rPr>
          </w:rPrChange>
        </w:rPr>
        <w:fldChar w:fldCharType="separate"/>
      </w:r>
      <w:r w:rsidRPr="00B93722">
        <w:rPr>
          <w:rFonts w:ascii="Times New Roman" w:hAnsi="Times New Roman" w:cs="Times New Roman"/>
          <w:noProof/>
          <w:sz w:val="24"/>
          <w:rPrChange w:id="86" w:author="Gena Greher" w:date="2012-06-06T17:50:00Z">
            <w:rPr>
              <w:rFonts w:ascii="Arial" w:hAnsi="Arial"/>
              <w:noProof/>
            </w:rPr>
          </w:rPrChange>
        </w:rPr>
        <w:t>10</w:t>
      </w:r>
      <w:r w:rsidRPr="00B93722">
        <w:rPr>
          <w:rFonts w:ascii="Times New Roman" w:hAnsi="Times New Roman" w:cs="Times New Roman"/>
          <w:noProof/>
          <w:sz w:val="24"/>
          <w:rPrChange w:id="87" w:author="Gena Greher" w:date="2012-06-06T17:50:00Z">
            <w:rPr>
              <w:rFonts w:ascii="Arial" w:hAnsi="Arial"/>
              <w:noProof/>
            </w:rPr>
          </w:rPrChange>
        </w:rPr>
        <w:fldChar w:fldCharType="end"/>
      </w:r>
      <w:r w:rsidRPr="00B93722">
        <w:rPr>
          <w:rFonts w:ascii="Times New Roman" w:hAnsi="Times New Roman" w:cs="Times New Roman"/>
          <w:noProof/>
          <w:sz w:val="24"/>
          <w:rPrChange w:id="88" w:author="Gena Greher" w:date="2012-06-06T17:50:00Z">
            <w:rPr>
              <w:rFonts w:ascii="Arial" w:hAnsi="Arial"/>
              <w:noProof/>
            </w:rPr>
          </w:rPrChange>
        </w:rPr>
        <w:t>]</w:t>
      </w:r>
      <w:ins w:id="89" w:author="Gena Greher" w:date="2012-06-06T17:45:00Z">
        <w:r w:rsidRPr="00B93722">
          <w:rPr>
            <w:rFonts w:ascii="Times New Roman" w:hAnsi="Times New Roman" w:cs="Times New Roman"/>
            <w:sz w:val="24"/>
            <w:rPrChange w:id="90" w:author="Gena Greher" w:date="2012-06-06T17:50:00Z">
              <w:rPr>
                <w:rFonts w:ascii="Arial" w:hAnsi="Arial"/>
              </w:rPr>
            </w:rPrChange>
          </w:rPr>
          <w:fldChar w:fldCharType="end"/>
        </w:r>
      </w:ins>
    </w:p>
    <w:p w14:paraId="5C9863EC" w14:textId="77777777" w:rsidR="00B93722" w:rsidRDefault="00B93722">
      <w:pPr>
        <w:pStyle w:val="DoubleSpaced"/>
        <w:spacing w:line="240" w:lineRule="auto"/>
        <w:ind w:firstLine="0"/>
        <w:rPr>
          <w:ins w:id="91" w:author="Gena Greher" w:date="2012-06-06T17:48:00Z"/>
        </w:rPr>
        <w:pPrChange w:id="92" w:author="Gena Greher" w:date="2012-06-06T17:49:00Z">
          <w:pPr>
            <w:pStyle w:val="DoubleSpaced"/>
          </w:pPr>
        </w:pPrChange>
      </w:pPr>
    </w:p>
    <w:p w14:paraId="5B68B469" w14:textId="5C5BD6D3" w:rsidR="00B93722" w:rsidDel="00B93722" w:rsidRDefault="00B93722">
      <w:pPr>
        <w:pStyle w:val="DoubleSpaced"/>
        <w:ind w:firstLine="0"/>
        <w:rPr>
          <w:del w:id="93" w:author="Gena Greher" w:date="2012-06-06T17:53:00Z"/>
        </w:rPr>
        <w:pPrChange w:id="94" w:author="Gena Greher" w:date="2012-06-06T17:48:00Z">
          <w:pPr>
            <w:pStyle w:val="DoubleSpaced"/>
          </w:pPr>
        </w:pPrChange>
      </w:pPr>
    </w:p>
    <w:p w14:paraId="2AFC7EF0" w14:textId="66F19EFF" w:rsidR="007C5944" w:rsidRDefault="007C5944" w:rsidP="007C5944">
      <w:pPr>
        <w:spacing w:line="480" w:lineRule="auto"/>
        <w:ind w:firstLine="720"/>
        <w:rPr>
          <w:rFonts w:ascii="Times New Roman" w:hAnsi="Times New Roman" w:cs="Times New Roman"/>
          <w:sz w:val="24"/>
        </w:rPr>
      </w:pPr>
      <w:r>
        <w:rPr>
          <w:rFonts w:ascii="Times New Roman" w:hAnsi="Times New Roman" w:cs="Times New Roman"/>
          <w:sz w:val="24"/>
        </w:rPr>
        <w:t>The more traditional approach to music teaching generally begins with a series of learning objectives based around concepts that are unfamiliar to most students - traditional notation- as well as skill building on traditional musical instruments</w:t>
      </w:r>
      <w:r w:rsidR="003D588A">
        <w:rPr>
          <w:rFonts w:ascii="Times New Roman" w:hAnsi="Times New Roman" w:cs="Times New Roman"/>
          <w:sz w:val="24"/>
        </w:rPr>
        <w:t>, which may also be unfamiliar territory to many students</w:t>
      </w:r>
      <w:r>
        <w:rPr>
          <w:rFonts w:ascii="Times New Roman" w:hAnsi="Times New Roman" w:cs="Times New Roman"/>
          <w:sz w:val="24"/>
        </w:rPr>
        <w:t xml:space="preserve">. Beginning with non-traditional objects for music creation encourages students to better explore the sonic potential of materials not generally associated with musical creation. The novelty of the objects, offer students an opportunity to explore and demonstrate a variety of ways to ‘play’ them </w:t>
      </w:r>
      <w:r>
        <w:rPr>
          <w:rFonts w:ascii="Times New Roman" w:hAnsi="Times New Roman" w:cs="Times New Roman"/>
          <w:sz w:val="24"/>
        </w:rPr>
        <w:fldChar w:fldCharType="begin"/>
      </w:r>
      <w:r w:rsidR="00B93722">
        <w:rPr>
          <w:rFonts w:ascii="Times New Roman" w:hAnsi="Times New Roman" w:cs="Times New Roman"/>
          <w:sz w:val="24"/>
        </w:rPr>
        <w:instrText xml:space="preserve"> ADDIN EN.CITE &lt;EndNote&gt;&lt;Cite&gt;&lt;Author&gt;Welwood&lt;/Author&gt;&lt;Year&gt;1980&lt;/Year&gt;&lt;RecNum&gt;49&lt;/RecNum&gt;&lt;DisplayText&gt;[21]&lt;/DisplayText&gt;&lt;record&gt;&lt;rec-number&gt;49&lt;/rec-number&gt;&lt;foreign-keys&gt;&lt;key app="EN" db-id="we0zp9rzrtpdauer9abv5aph9zexsa52a5sw"&gt;49&lt;/key&gt;&lt;/foreign-keys&gt;&lt;ref-type name="Journal Article"&gt;17&lt;/ref-type&gt;&lt;contributors&gt;&lt;authors&gt;&lt;author&gt;Welwood, Arthur&lt;/author&gt;&lt;/authors&gt;&lt;/contributors&gt;&lt;titles&gt;&lt;title&gt;Improvisation with Found Sounds&lt;/title&gt;&lt;secondary-title&gt;Music Educators Journal&lt;/secondary-title&gt;&lt;/titles&gt;&lt;periodical&gt;&lt;full-title&gt;Music Educators Journal&lt;/full-title&gt;&lt;/periodical&gt;&lt;pages&gt;6&lt;/pages&gt;&lt;volume&gt;66&lt;/volume&gt;&lt;number&gt;5&lt;/number&gt;&lt;section&gt;72&lt;/section&gt;&lt;dates&gt;&lt;year&gt;1980&lt;/year&gt;&lt;/dates&gt;&lt;urls&gt;&lt;related-urls&gt;&lt;url&gt;http://www.jstor.org/stable/2295780&lt;/url&gt;&lt;/related-urls&gt;&lt;/urls&gt;&lt;access-date&gt;6/13/2011&lt;/access-date&gt;&lt;/record&gt;&lt;/Cite&gt;&lt;/EndNote&gt;</w:instrText>
      </w:r>
      <w:r>
        <w:rPr>
          <w:rFonts w:ascii="Times New Roman" w:hAnsi="Times New Roman" w:cs="Times New Roman"/>
          <w:sz w:val="24"/>
        </w:rPr>
        <w:fldChar w:fldCharType="separate"/>
      </w:r>
      <w:r w:rsidR="00B93722">
        <w:rPr>
          <w:rFonts w:ascii="Times New Roman" w:hAnsi="Times New Roman" w:cs="Times New Roman"/>
          <w:noProof/>
          <w:sz w:val="24"/>
        </w:rPr>
        <w:t>[</w:t>
      </w:r>
      <w:hyperlink w:anchor="_ENREF_21" w:tooltip="Welwood, 1980 #49" w:history="1">
        <w:r w:rsidR="00B93722">
          <w:rPr>
            <w:rFonts w:ascii="Times New Roman" w:hAnsi="Times New Roman" w:cs="Times New Roman"/>
            <w:noProof/>
            <w:sz w:val="24"/>
          </w:rPr>
          <w:t>21</w:t>
        </w:r>
      </w:hyperlink>
      <w:r w:rsidR="00B93722">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w:t>
      </w:r>
    </w:p>
    <w:p w14:paraId="2E2B0F92" w14:textId="607EDB21" w:rsidR="00E20094" w:rsidRPr="00D56E27" w:rsidRDefault="00D56E27" w:rsidP="00926459">
      <w:pPr>
        <w:pStyle w:val="DoubleSpaced"/>
      </w:pPr>
      <w:r>
        <w:t>In the late 1960’s</w:t>
      </w:r>
      <w:r w:rsidR="00926459">
        <w:t>,</w:t>
      </w:r>
      <w:r>
        <w:t xml:space="preserve"> starting with</w:t>
      </w:r>
      <w:r w:rsidR="00E20C82">
        <w:t>”</w:t>
      </w:r>
      <w:r>
        <w:t xml:space="preserve"> the Comprehensive Musicianship Project</w:t>
      </w:r>
      <w:r w:rsidR="009A7699">
        <w:t xml:space="preserve"> </w:t>
      </w:r>
      <w:r w:rsidR="002A4096">
        <w:fldChar w:fldCharType="begin"/>
      </w:r>
      <w:r w:rsidR="00B93722">
        <w:instrText xml:space="preserve"> ADDIN EN.CITE &lt;EndNote&gt;&lt;Cite&gt;&lt;Author&gt;MENC&lt;/Author&gt;&lt;Year&gt;1973&lt;/Year&gt;&lt;RecNum&gt;86&lt;/RecNum&gt;&lt;DisplayText&gt;[5, 11]&lt;/DisplayText&gt;&lt;record&gt;&lt;rec-number&gt;86&lt;/rec-number&gt;&lt;foreign-keys&gt;&lt;key app="EN" db-id="we0zp9rzrtpdauer9abv5aph9zexsa52a5sw"&gt;86&lt;/key&gt;&lt;/foreign-keys&gt;&lt;ref-type name="Journal Article"&gt;17&lt;/ref-type&gt;&lt;contributors&gt;&lt;authors&gt;&lt;author&gt;MENC&lt;/author&gt;&lt;/authors&gt;&lt;/contributors&gt;&lt;titles&gt;&lt;title&gt;Contemporary Music Project&lt;/title&gt;&lt;secondary-title&gt;Music Educators Journal&lt;/secondary-title&gt;&lt;/titles&gt;&lt;periodical&gt;&lt;full-title&gt;Music Educators Journal&lt;/full-title&gt;&lt;/periodical&gt;&lt;pages&gt;33-48&lt;/pages&gt;&lt;volume&gt;59&lt;/volume&gt;&lt;number&gt;9&lt;/number&gt;&lt;dates&gt;&lt;year&gt;1973&lt;/year&gt;&lt;/dates&gt;&lt;urls&gt;&lt;/urls&gt;&lt;/record&gt;&lt;/Cite&gt;&lt;Cite&gt;&lt;Author&gt;Dello Joio&lt;/Author&gt;&lt;Year&gt;1968&lt;/Year&gt;&lt;RecNum&gt;87&lt;/RecNum&gt;&lt;record&gt;&lt;rec-number&gt;87&lt;/rec-number&gt;&lt;foreign-keys&gt;&lt;key app="EN" db-id="we0zp9rzrtpdauer9abv5aph9zexsa52a5sw"&gt;87&lt;/key&gt;&lt;/foreign-keys&gt;&lt;ref-type name="Journal Article"&gt;17&lt;/ref-type&gt;&lt;contributors&gt;&lt;authors&gt;&lt;author&gt;Dello Joio, N.&lt;/author&gt;&lt;author&gt;Mailman, M.&lt;/author&gt;&lt;author&gt;Halgedahl, H.&lt;/author&gt;&lt;author&gt;Flethcer, G.&lt;/author&gt;&lt;author&gt;Beglarian, G.&lt;/author&gt;&lt;author&gt;Wersen, L.G.&lt;/author&gt;&lt;/authors&gt;&lt;/contributors&gt;&lt;titles&gt;&lt;title&gt;The Contemporary Music Project for Creativity in Music&lt;/title&gt;&lt;secondary-title&gt;Music Educators Journal&lt;/secondary-title&gt;&lt;/titles&gt;&lt;periodical&gt;&lt;full-title&gt;Music Educators Journal&lt;/full-title&gt;&lt;/periodical&gt;&lt;pages&gt;41-72&lt;/pages&gt;&lt;volume&gt;54&lt;/volume&gt;&lt;number&gt;7&lt;/number&gt;&lt;dates&gt;&lt;year&gt;1968&lt;/year&gt;&lt;/dates&gt;&lt;urls&gt;&lt;/urls&gt;&lt;/record&gt;&lt;/Cite&gt;&lt;/EndNote&gt;</w:instrText>
      </w:r>
      <w:r w:rsidR="002A4096">
        <w:fldChar w:fldCharType="separate"/>
      </w:r>
      <w:r w:rsidR="00B93722">
        <w:rPr>
          <w:noProof/>
        </w:rPr>
        <w:t>[</w:t>
      </w:r>
      <w:hyperlink w:anchor="_ENREF_5" w:tooltip="Dello Joio, 1968 #87" w:history="1">
        <w:r w:rsidR="00B93722">
          <w:rPr>
            <w:noProof/>
          </w:rPr>
          <w:t>5</w:t>
        </w:r>
      </w:hyperlink>
      <w:r w:rsidR="00B93722">
        <w:rPr>
          <w:noProof/>
        </w:rPr>
        <w:t xml:space="preserve">, </w:t>
      </w:r>
      <w:hyperlink w:anchor="_ENREF_11" w:tooltip="MENC, 1973 #86" w:history="1">
        <w:r w:rsidR="00B93722">
          <w:rPr>
            <w:noProof/>
          </w:rPr>
          <w:t>11</w:t>
        </w:r>
      </w:hyperlink>
      <w:r w:rsidR="00B93722">
        <w:rPr>
          <w:noProof/>
        </w:rPr>
        <w:t>]</w:t>
      </w:r>
      <w:r w:rsidR="002A4096">
        <w:fldChar w:fldCharType="end"/>
      </w:r>
      <w:r>
        <w:t xml:space="preserve">, </w:t>
      </w:r>
      <w:r w:rsidR="00EB126E">
        <w:t xml:space="preserve">a small group of </w:t>
      </w:r>
      <w:r>
        <w:t>m</w:t>
      </w:r>
      <w:r w:rsidR="00C877DA">
        <w:t xml:space="preserve">usicians, composers and educators </w:t>
      </w:r>
      <w:r w:rsidR="00926459">
        <w:t xml:space="preserve">began to advocate for the inclusion of musical composition and improvisation into the more performance oriented music curriculum. </w:t>
      </w:r>
      <w:r w:rsidR="003D588A">
        <w:t xml:space="preserve">Many educators and composers at that time </w:t>
      </w:r>
      <w:r w:rsidR="00926459">
        <w:t>proposed</w:t>
      </w:r>
      <w:r w:rsidR="003D588A">
        <w:t xml:space="preserve"> that children needed to explore properties of sound and construct their own symbol systems</w:t>
      </w:r>
      <w:r w:rsidR="00C877DA">
        <w:t xml:space="preserve"> </w:t>
      </w:r>
      <w:r w:rsidR="003D588A">
        <w:t>in order to</w:t>
      </w:r>
      <w:r w:rsidR="00C877DA">
        <w:t xml:space="preserve"> make meaning of what they are intuitively hearing </w:t>
      </w:r>
      <w:r w:rsidR="002A4096">
        <w:fldChar w:fldCharType="begin">
          <w:fldData xml:space="preserve">PEVuZE5vdGU+PENpdGU+PEF1dGhvcj5CZW5zb248L0F1dGhvcj48WWVhcj4xOTczPC9ZZWFyPjxS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</w:fldData>
        </w:fldChar>
      </w:r>
      <w:r w:rsidR="00B93722">
        <w:instrText xml:space="preserve"> ADDIN EN.CITE </w:instrText>
      </w:r>
      <w:r w:rsidR="00B93722">
        <w:fldChar w:fldCharType="begin">
          <w:fldData xml:space="preserve">PEVuZE5vdGU+PENpdGU+PEF1dGhvcj5CZW5zb248L0F1dGhvcj48WWVhcj4xOTczPC9ZZWFyPjxS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</w:fldData>
        </w:fldChar>
      </w:r>
      <w:r w:rsidR="00B93722">
        <w:instrText xml:space="preserve"> ADDIN EN.CITE.DATA </w:instrText>
      </w:r>
      <w:r w:rsidR="00B93722">
        <w:fldChar w:fldCharType="end"/>
      </w:r>
      <w:r w:rsidR="002A4096">
        <w:fldChar w:fldCharType="separate"/>
      </w:r>
      <w:r w:rsidR="00B93722">
        <w:rPr>
          <w:noProof/>
        </w:rPr>
        <w:t>[</w:t>
      </w:r>
      <w:hyperlink w:anchor="_ENREF_2" w:tooltip="Bamberger, 2006 #91" w:history="1">
        <w:r w:rsidR="00B93722">
          <w:rPr>
            <w:noProof/>
          </w:rPr>
          <w:t>2</w:t>
        </w:r>
      </w:hyperlink>
      <w:r w:rsidR="00B93722">
        <w:rPr>
          <w:noProof/>
        </w:rPr>
        <w:t xml:space="preserve">, </w:t>
      </w:r>
      <w:hyperlink w:anchor="_ENREF_3" w:tooltip="Barrett, 2001 #90" w:history="1">
        <w:r w:rsidR="00B93722">
          <w:rPr>
            <w:noProof/>
          </w:rPr>
          <w:t>3</w:t>
        </w:r>
      </w:hyperlink>
      <w:r w:rsidR="00B93722">
        <w:rPr>
          <w:noProof/>
        </w:rPr>
        <w:t xml:space="preserve">, </w:t>
      </w:r>
      <w:hyperlink w:anchor="_ENREF_4" w:tooltip="Benson, 1973 #44" w:history="1">
        <w:r w:rsidR="00B93722">
          <w:rPr>
            <w:noProof/>
          </w:rPr>
          <w:t>4</w:t>
        </w:r>
      </w:hyperlink>
      <w:r w:rsidR="00B93722">
        <w:rPr>
          <w:noProof/>
        </w:rPr>
        <w:t xml:space="preserve">, </w:t>
      </w:r>
      <w:hyperlink w:anchor="_ENREF_13" w:tooltip="Ruthmann, 2010 #42" w:history="1">
        <w:r w:rsidR="00B93722">
          <w:rPr>
            <w:noProof/>
          </w:rPr>
          <w:t>13</w:t>
        </w:r>
      </w:hyperlink>
      <w:r w:rsidR="00B93722">
        <w:rPr>
          <w:noProof/>
        </w:rPr>
        <w:t xml:space="preserve">, </w:t>
      </w:r>
      <w:hyperlink w:anchor="_ENREF_19" w:tooltip="Upitis, 1992 #88" w:history="1">
        <w:r w:rsidR="00B93722">
          <w:rPr>
            <w:noProof/>
          </w:rPr>
          <w:t>19</w:t>
        </w:r>
      </w:hyperlink>
      <w:r w:rsidR="00B93722">
        <w:rPr>
          <w:noProof/>
        </w:rPr>
        <w:t>]</w:t>
      </w:r>
      <w:r w:rsidR="002A4096">
        <w:fldChar w:fldCharType="end"/>
      </w:r>
      <w:r w:rsidR="004F495B">
        <w:t>.</w:t>
      </w:r>
      <w:r w:rsidR="00194725">
        <w:t xml:space="preserve"> </w:t>
      </w:r>
      <w:r w:rsidR="00E20094">
        <w:t>This was in response to the traditional view of music education where, as</w:t>
      </w:r>
      <w:r w:rsidR="006E3EF1">
        <w:t xml:space="preserve"> both</w:t>
      </w:r>
      <w:r w:rsidR="00E20094">
        <w:t xml:space="preserve"> Bamberger </w:t>
      </w:r>
      <w:r w:rsidR="006E3EF1">
        <w:t xml:space="preserve">and Benson </w:t>
      </w:r>
      <w:r w:rsidR="002A4096">
        <w:fldChar w:fldCharType="begin"/>
      </w:r>
      <w:r w:rsidR="005612FE">
        <w:instrText xml:space="preserve"> ADDIN EN.CITE &lt;EndNote&gt;&lt;Cite&gt;&lt;Author&gt;Bamberger&lt;/Author&gt;&lt;Year&gt;2006&lt;/Year&gt;&lt;RecNum&gt;91&lt;/RecNum&gt;&lt;DisplayText&gt;[2, 4]&lt;/DisplayText&gt;&lt;record&gt;&lt;rec-number&gt;91&lt;/rec-number&gt;&lt;foreign-keys&gt;&lt;key app="EN" db-id="we0zp9rzrtpdauer9abv5aph9zexsa52a5sw"&gt;91&lt;/key&gt;&lt;/foreign-keys&gt;&lt;ref-type name="Book Section"&gt;5&lt;/ref-type&gt;&lt;contributors&gt;&lt;authors&gt;&lt;author&gt;Bamberger, J.&lt;/author&gt;&lt;/authors&gt;&lt;secondary-authors&gt;&lt;author&gt;MacPherson, G.&lt;/author&gt;&lt;/secondary-authors&gt;&lt;/contributors&gt;&lt;titles&gt;&lt;title&gt;What Develops in Musical Development?&lt;/title&gt;&lt;secondary-title&gt;The Child as Musician: Musical Development from Conception to Adolescence&lt;/secondary-title&gt;&lt;/titles&gt;&lt;dates&gt;&lt;year&gt;2006&lt;/year&gt;&lt;/dates&gt;&lt;pub-location&gt;Oxford, U.K.&lt;/pub-location&gt;&lt;publisher&gt;Oxford University Press&lt;/publisher&gt;&lt;urls&gt;&lt;/urls&gt;&lt;/record&gt;&lt;/Cite&gt;&lt;Cite&gt;&lt;Author&gt;Benson&lt;/Author&gt;&lt;Year&gt;1973&lt;/Year&gt;&lt;RecNum&gt;44&lt;/RecNum&gt;&lt;record&gt;&lt;rec-number&gt;44&lt;/rec-number&gt;&lt;foreign-keys&gt;&lt;key app="EN" db-id="we0zp9rzrtpdauer9abv5aph9zexsa52a5sw"&gt;44&lt;/key&gt;&lt;/foreign-keys&gt;&lt;ref-type name="Journal Article"&gt;17&lt;/ref-type&gt;&lt;contributors&gt;&lt;authors&gt;&lt;author&gt;Benson, W.&lt;/author&gt;&lt;/authors&gt;&lt;/contributors&gt;&lt;titles&gt;&lt;title&gt;The Creative Child Could Be Any Child: Drawing Out Inherent Creativity in Compositional Experiences&lt;/title&gt;&lt;secondary-title&gt;Music Educators Journal&lt;/secondary-title&gt;&lt;/titles&gt;&lt;periodical&gt;&lt;full-title&gt;Music Educators Journal&lt;/full-title&gt;&lt;/periodical&gt;&lt;pages&gt;38-40&lt;/pages&gt;&lt;volume&gt;59&lt;/volume&gt;&lt;number&gt;8&lt;/number&gt;&lt;dates&gt;&lt;year&gt;1973&lt;/year&gt;&lt;/dates&gt;&lt;urls&gt;&lt;related-urls&gt;&lt;url&gt;http://www.jstor.org/stable/3394273 .&lt;/url&gt;&lt;/related-urls&gt;&lt;/urls&gt;&lt;access-date&gt;&lt;style face="normal" font="Monaco" size="100%"&gt;11/07/2011&lt;/style&gt;&lt;/access-date&gt;&lt;/record&gt;&lt;/Cite&gt;&lt;/EndNote&gt;</w:instrText>
      </w:r>
      <w:r w:rsidR="002A4096">
        <w:fldChar w:fldCharType="separate"/>
      </w:r>
      <w:r w:rsidR="005612FE">
        <w:rPr>
          <w:noProof/>
        </w:rPr>
        <w:t>[</w:t>
      </w:r>
      <w:hyperlink w:anchor="_ENREF_2" w:tooltip="Bamberger, 2006 #91" w:history="1">
        <w:r w:rsidR="00B93722">
          <w:rPr>
            <w:noProof/>
          </w:rPr>
          <w:t>2</w:t>
        </w:r>
      </w:hyperlink>
      <w:r w:rsidR="005612FE">
        <w:rPr>
          <w:noProof/>
        </w:rPr>
        <w:t xml:space="preserve">, </w:t>
      </w:r>
      <w:hyperlink w:anchor="_ENREF_4" w:tooltip="Benson, 1973 #44" w:history="1">
        <w:r w:rsidR="00B93722">
          <w:rPr>
            <w:noProof/>
          </w:rPr>
          <w:t>4</w:t>
        </w:r>
      </w:hyperlink>
      <w:r w:rsidR="005612FE">
        <w:rPr>
          <w:noProof/>
        </w:rPr>
        <w:t>]</w:t>
      </w:r>
      <w:r w:rsidR="002A4096">
        <w:fldChar w:fldCharType="end"/>
      </w:r>
      <w:r w:rsidR="006E3EF1">
        <w:t xml:space="preserve"> contend</w:t>
      </w:r>
      <w:r w:rsidR="00E20094">
        <w:t>, the learning of musical notat</w:t>
      </w:r>
      <w:r w:rsidR="000107CF">
        <w:t>ion is given “privileged status</w:t>
      </w:r>
      <w:r w:rsidR="00E20094">
        <w:t>” in the curriculum, minimizing the importance of other aspects of music making.  As Ronald Thomas</w:t>
      </w:r>
      <w:r w:rsidR="00B22936">
        <w:t xml:space="preserve"> </w:t>
      </w:r>
      <w:r w:rsidR="00B22936">
        <w:fldChar w:fldCharType="begin"/>
      </w:r>
      <w:r w:rsidR="00B93722">
        <w:instrText xml:space="preserve"> ADDIN EN.CITE &lt;EndNote&gt;&lt;Cite&gt;&lt;Author&gt;Thomas&lt;/Author&gt;&lt;Year&gt;1971&lt;/Year&gt;&lt;RecNum&gt;59&lt;/RecNum&gt;&lt;DisplayText&gt;[15]&lt;/DisplayText&gt;&lt;record&gt;&lt;rec-number&gt;59&lt;/rec-number&gt;&lt;foreign-keys&gt;&lt;key app="EN" db-id="we0zp9rzrtpdauer9abv5aph9zexsa52a5sw"&gt;59&lt;/key&gt;&lt;/foreign-keys&gt;&lt;ref-type name="Book"&gt;6&lt;/ref-type&gt;&lt;contributors&gt;&lt;authors&gt;&lt;author&gt;Thomas, Ronald&lt;/author&gt;&lt;/authors&gt;&lt;/contributors&gt;&lt;titles&gt;&lt;title&gt;MMCP Synthesis: A Structure for Music Education&lt;/title&gt;&lt;/titles&gt;&lt;dates&gt;&lt;year&gt;1971&lt;/year&gt;&lt;/dates&gt;&lt;pub-location&gt;Bardonia, NY&lt;/pub-location&gt;&lt;publisher&gt;Media Materials, Inc.&lt;/publisher&gt;&lt;urls&gt;&lt;/urls&gt;&lt;/record&gt;&lt;/Cite&gt;&lt;/EndNote&gt;</w:instrText>
      </w:r>
      <w:r w:rsidR="00B22936">
        <w:fldChar w:fldCharType="separate"/>
      </w:r>
      <w:r w:rsidR="00B93722">
        <w:rPr>
          <w:noProof/>
        </w:rPr>
        <w:t>[</w:t>
      </w:r>
      <w:hyperlink w:anchor="_ENREF_15" w:tooltip="Thomas, 1971 #59" w:history="1">
        <w:r w:rsidR="00B93722">
          <w:rPr>
            <w:noProof/>
          </w:rPr>
          <w:t>15</w:t>
        </w:r>
      </w:hyperlink>
      <w:r w:rsidR="00B93722">
        <w:rPr>
          <w:noProof/>
        </w:rPr>
        <w:t>]</w:t>
      </w:r>
      <w:r w:rsidR="00B22936">
        <w:fldChar w:fldCharType="end"/>
      </w:r>
      <w:r w:rsidR="00E20094">
        <w:t xml:space="preserve"> wrote in </w:t>
      </w:r>
      <w:r w:rsidR="00E20094">
        <w:rPr>
          <w:i/>
        </w:rPr>
        <w:t>MMCP Synthesis: A Structure for Music Education;</w:t>
      </w:r>
    </w:p>
    <w:p w14:paraId="45012F9A" w14:textId="28D56C6C" w:rsidR="00455C14" w:rsidRDefault="00E20094" w:rsidP="00E20094">
      <w:pPr>
        <w:pStyle w:val="DoubleSpaced"/>
        <w:spacing w:line="240" w:lineRule="auto"/>
        <w:ind w:left="1440" w:firstLine="0"/>
      </w:pPr>
      <w:r>
        <w:t>…mastery of notation, a complex system of symbolism for the transcription and recall of notes, can so dominate the study that the reason for the symbolism becomes obscured.  Note reading is substituted for conceptual understanding, and rhythmic computation, often divorced from a musical context, becomes a major activity</w:t>
      </w:r>
      <w:r w:rsidR="00B22936">
        <w:t xml:space="preserve"> (p.4)</w:t>
      </w:r>
      <w:r>
        <w:t>.</w:t>
      </w:r>
    </w:p>
    <w:p w14:paraId="598BFF6F" w14:textId="77777777" w:rsidR="00E20094" w:rsidRDefault="00E20094" w:rsidP="00E20094">
      <w:pPr>
        <w:pStyle w:val="DoubleSpaced"/>
        <w:spacing w:line="240" w:lineRule="auto"/>
        <w:ind w:left="1440" w:firstLine="0"/>
      </w:pPr>
    </w:p>
    <w:p w14:paraId="6AD33304" w14:textId="3EA918A0" w:rsidR="00C877DA" w:rsidRPr="00E20094" w:rsidRDefault="00455C14" w:rsidP="00D56E27">
      <w:pPr>
        <w:pStyle w:val="DoubleSpaced"/>
        <w:ind w:firstLine="0"/>
      </w:pPr>
      <w:r>
        <w:t xml:space="preserve">Benson </w:t>
      </w:r>
      <w:r w:rsidR="002A4096">
        <w:fldChar w:fldCharType="begin"/>
      </w:r>
      <w:r w:rsidR="005612FE">
        <w:instrText xml:space="preserve"> ADDIN EN.CITE &lt;EndNote&gt;&lt;Cite&gt;&lt;Author&gt;Benson&lt;/Author&gt;&lt;Year&gt;1973&lt;/Year&gt;&lt;RecNum&gt;44&lt;/RecNum&gt;&lt;DisplayText&gt;[4]&lt;/DisplayText&gt;&lt;record&gt;&lt;rec-number&gt;44&lt;/rec-number&gt;&lt;foreign-keys&gt;&lt;key app="EN" db-id="we0zp9rzrtpdauer9abv5aph9zexsa52a5sw"&gt;44&lt;/key&gt;&lt;/foreign-keys&gt;&lt;ref-type name="Journal Article"&gt;17&lt;/ref-type&gt;&lt;contributors&gt;&lt;authors&gt;&lt;author&gt;Benson, W.&lt;/author&gt;&lt;/authors&gt;&lt;/contributors&gt;&lt;titles&gt;&lt;title&gt;The Creative Child Could Be Any Child: Drawing Out Inherent Creativity in Compositional Experiences&lt;/title&gt;&lt;secondary-title&gt;Music Educators Journal&lt;/secondary-title&gt;&lt;/titles&gt;&lt;periodical&gt;&lt;full-title&gt;Music Educators Journal&lt;/full-title&gt;&lt;/periodical&gt;&lt;pages&gt;38-40&lt;/pages&gt;&lt;volume&gt;59&lt;/volume&gt;&lt;number&gt;8&lt;/number&gt;&lt;dates&gt;&lt;year&gt;1973&lt;/year&gt;&lt;/dates&gt;&lt;urls&gt;&lt;related-urls&gt;&lt;url&gt;http://www.jstor.org/stable/3394273 .&lt;/url&gt;&lt;/related-urls&gt;&lt;/urls&gt;&lt;access-date&gt;&lt;style face="normal" font="Monaco" size="100%"&gt;11/07/2011&lt;/style&gt;&lt;/access-date&gt;&lt;/record&gt;&lt;/Cite&gt;&lt;/EndNote&gt;</w:instrText>
      </w:r>
      <w:r w:rsidR="002A4096">
        <w:fldChar w:fldCharType="separate"/>
      </w:r>
      <w:r w:rsidR="005612FE">
        <w:rPr>
          <w:noProof/>
        </w:rPr>
        <w:t>[</w:t>
      </w:r>
      <w:hyperlink w:anchor="_ENREF_4" w:tooltip="Benson, 1973 #44" w:history="1">
        <w:r w:rsidR="00B93722">
          <w:rPr>
            <w:noProof/>
          </w:rPr>
          <w:t>4</w:t>
        </w:r>
      </w:hyperlink>
      <w:r w:rsidR="005612FE">
        <w:rPr>
          <w:noProof/>
        </w:rPr>
        <w:t>]</w:t>
      </w:r>
      <w:r w:rsidR="002A4096">
        <w:fldChar w:fldCharType="end"/>
      </w:r>
      <w:r w:rsidR="007C5944">
        <w:t xml:space="preserve"> </w:t>
      </w:r>
      <w:r>
        <w:t>offers two sound reasons for not emphasizing traditional notation when first introducing creative composition activities to children.  The first is to remove any advantage that students already knowing notation might have over those who don’t.  The second one, which gets closer to the heart of the problem-solving</w:t>
      </w:r>
      <w:r w:rsidR="00D56E27">
        <w:t xml:space="preserve"> nature of </w:t>
      </w:r>
      <w:r>
        <w:t>our work</w:t>
      </w:r>
      <w:r w:rsidR="000107CF">
        <w:t>,</w:t>
      </w:r>
      <w:r w:rsidR="009A7699">
        <w:t xml:space="preserve"> </w:t>
      </w:r>
      <w:r>
        <w:t>is</w:t>
      </w:r>
      <w:r w:rsidR="00D56E27">
        <w:t xml:space="preserve"> that it enables students to give serious thought to how best to represent their work.  </w:t>
      </w:r>
    </w:p>
    <w:p w14:paraId="43591DA9" w14:textId="77777777" w:rsidR="00074788" w:rsidRPr="009D2DD4" w:rsidRDefault="004758C7" w:rsidP="00D62850">
      <w:pPr>
        <w:pStyle w:val="DoubleSpaced"/>
      </w:pPr>
      <w:r w:rsidRPr="009D2DD4">
        <w:t>There are several caveats with regard to your students</w:t>
      </w:r>
      <w:r w:rsidR="0092047A" w:rsidRPr="009D2DD4">
        <w:t>’</w:t>
      </w:r>
      <w:r w:rsidRPr="009D2DD4">
        <w:t xml:space="preserve"> invented notation systems.  </w:t>
      </w:r>
      <w:r w:rsidR="0092047A" w:rsidRPr="009D2DD4">
        <w:t>F</w:t>
      </w:r>
      <w:r w:rsidRPr="009D2DD4">
        <w:t>irst</w:t>
      </w:r>
      <w:r w:rsidR="0092047A" w:rsidRPr="009D2DD4">
        <w:t>,</w:t>
      </w:r>
      <w:r w:rsidRPr="009D2DD4">
        <w:t xml:space="preserve"> </w:t>
      </w:r>
      <w:r w:rsidR="0047418F" w:rsidRPr="009D2DD4">
        <w:t xml:space="preserve">it </w:t>
      </w:r>
      <w:r w:rsidRPr="009D2DD4">
        <w:t>should not resemble standard musical notation in any way</w:t>
      </w:r>
      <w:r w:rsidR="0092047A" w:rsidRPr="009D2DD4">
        <w:t>,</w:t>
      </w:r>
      <w:r w:rsidRPr="009D2DD4">
        <w:t xml:space="preserve"> shape</w:t>
      </w:r>
      <w:r w:rsidR="0092047A" w:rsidRPr="009D2DD4">
        <w:t>,</w:t>
      </w:r>
      <w:r w:rsidRPr="009D2DD4">
        <w:t xml:space="preserve"> or form.  For music major</w:t>
      </w:r>
      <w:r w:rsidR="0047418F" w:rsidRPr="009D2DD4">
        <w:t>s</w:t>
      </w:r>
      <w:r w:rsidR="0092047A" w:rsidRPr="009D2DD4">
        <w:t>,</w:t>
      </w:r>
      <w:r w:rsidRPr="009D2DD4">
        <w:t xml:space="preserve"> this requires a great deal of </w:t>
      </w:r>
      <w:r w:rsidR="0092047A" w:rsidRPr="009D2DD4">
        <w:t>“</w:t>
      </w:r>
      <w:r w:rsidRPr="009D2DD4">
        <w:t>letting go</w:t>
      </w:r>
      <w:r w:rsidR="0092047A" w:rsidRPr="009D2DD4">
        <w:t>”</w:t>
      </w:r>
      <w:r w:rsidRPr="009D2DD4">
        <w:t xml:space="preserve"> of learned habits.  </w:t>
      </w:r>
      <w:r w:rsidR="0047418F" w:rsidRPr="009D2DD4">
        <w:t>S</w:t>
      </w:r>
      <w:r w:rsidRPr="009D2DD4">
        <w:t>econd</w:t>
      </w:r>
      <w:r w:rsidR="0047418F" w:rsidRPr="009D2DD4">
        <w:t>,</w:t>
      </w:r>
      <w:r w:rsidRPr="009D2DD4">
        <w:t xml:space="preserve"> th</w:t>
      </w:r>
      <w:r w:rsidR="0047418F" w:rsidRPr="009D2DD4">
        <w:t>e</w:t>
      </w:r>
      <w:r w:rsidRPr="009D2DD4">
        <w:t xml:space="preserve"> notation system should be </w:t>
      </w:r>
      <w:r w:rsidR="0047418F" w:rsidRPr="009D2DD4">
        <w:t xml:space="preserve">able to be </w:t>
      </w:r>
      <w:r w:rsidRPr="009D2DD4">
        <w:t xml:space="preserve">understood with </w:t>
      </w:r>
      <w:r w:rsidR="00337737" w:rsidRPr="009D2DD4">
        <w:t>little</w:t>
      </w:r>
      <w:r w:rsidRPr="009D2DD4">
        <w:t xml:space="preserve"> o</w:t>
      </w:r>
      <w:r w:rsidR="005C7D72">
        <w:t>r</w:t>
      </w:r>
      <w:r w:rsidRPr="009D2DD4">
        <w:t xml:space="preserve"> no verbal or written direction.  In reality</w:t>
      </w:r>
      <w:r w:rsidR="0047418F" w:rsidRPr="009D2DD4">
        <w:t>,</w:t>
      </w:r>
      <w:r w:rsidRPr="009D2DD4">
        <w:t xml:space="preserve"> as your students will be quick to point out, there is a great deal of direction with regard to the learning and interpreting of notation, but the idea here is t</w:t>
      </w:r>
      <w:r w:rsidR="0047418F" w:rsidRPr="009D2DD4">
        <w:t>o</w:t>
      </w:r>
      <w:r w:rsidRPr="009D2DD4">
        <w:t xml:space="preserve"> build on what each of them believes would be intuitive.  </w:t>
      </w:r>
      <w:r w:rsidR="003653C8" w:rsidRPr="009D2DD4">
        <w:t>T</w:t>
      </w:r>
      <w:r w:rsidRPr="009D2DD4">
        <w:t>hird</w:t>
      </w:r>
      <w:r w:rsidR="003653C8" w:rsidRPr="009D2DD4">
        <w:t>,</w:t>
      </w:r>
      <w:r w:rsidRPr="009D2DD4">
        <w:t xml:space="preserve"> you </w:t>
      </w:r>
      <w:r w:rsidR="003653C8" w:rsidRPr="009D2DD4">
        <w:t xml:space="preserve">must </w:t>
      </w:r>
      <w:r w:rsidRPr="009D2DD4">
        <w:t xml:space="preserve">lead them to believe </w:t>
      </w:r>
      <w:r w:rsidR="003653C8" w:rsidRPr="009D2DD4">
        <w:t xml:space="preserve">that </w:t>
      </w:r>
      <w:r w:rsidRPr="009D2DD4">
        <w:t>they will be performing their own composition for the class.</w:t>
      </w:r>
    </w:p>
    <w:p w14:paraId="4CD3A3F3" w14:textId="77777777" w:rsidR="00A515D2" w:rsidRDefault="004758C7" w:rsidP="00A515D2">
      <w:pPr>
        <w:pStyle w:val="DoubleSpaced"/>
      </w:pPr>
      <w:r w:rsidRPr="009D2DD4">
        <w:t xml:space="preserve">This is where the </w:t>
      </w:r>
      <w:r w:rsidR="00B23C1E" w:rsidRPr="009D2DD4">
        <w:t>“</w:t>
      </w:r>
      <w:r w:rsidRPr="009D2DD4">
        <w:t>Gena Twist</w:t>
      </w:r>
      <w:r w:rsidR="00B23C1E" w:rsidRPr="009D2DD4">
        <w:t>”</w:t>
      </w:r>
      <w:r w:rsidRPr="009D2DD4">
        <w:t xml:space="preserve"> </w:t>
      </w:r>
      <w:r w:rsidR="00113681" w:rsidRPr="009D2DD4">
        <w:t>comes in</w:t>
      </w:r>
      <w:r w:rsidRPr="009D2DD4">
        <w:t xml:space="preserve">.  </w:t>
      </w:r>
      <w:r w:rsidR="00113681" w:rsidRPr="009D2DD4">
        <w:t>Y</w:t>
      </w:r>
      <w:r w:rsidRPr="009D2DD4">
        <w:t xml:space="preserve">our students will come </w:t>
      </w:r>
      <w:r w:rsidR="00113681" w:rsidRPr="009D2DD4">
        <w:t xml:space="preserve">to class </w:t>
      </w:r>
      <w:r w:rsidRPr="009D2DD4">
        <w:t>eager to demonstrate what they</w:t>
      </w:r>
      <w:r w:rsidR="00A515D2">
        <w:t>’</w:t>
      </w:r>
      <w:r w:rsidRPr="009D2DD4">
        <w:t>ve created.  Instead</w:t>
      </w:r>
      <w:r w:rsidR="00113681" w:rsidRPr="009D2DD4">
        <w:t>,</w:t>
      </w:r>
      <w:r w:rsidRPr="009D2DD4">
        <w:t xml:space="preserve"> ask</w:t>
      </w:r>
      <w:r w:rsidR="00113681" w:rsidRPr="009D2DD4">
        <w:t xml:space="preserve"> them</w:t>
      </w:r>
      <w:r w:rsidRPr="009D2DD4">
        <w:t xml:space="preserve"> to hand over their found instrument and composition to a classmate who will explore it and perform the </w:t>
      </w:r>
      <w:r w:rsidR="00337737" w:rsidRPr="009D2DD4">
        <w:t>composition</w:t>
      </w:r>
      <w:r w:rsidRPr="009D2DD4">
        <w:t xml:space="preserve"> for the class </w:t>
      </w:r>
      <w:r w:rsidRPr="009D2DD4">
        <w:rPr>
          <w:i/>
        </w:rPr>
        <w:t>with no explanation from the composer</w:t>
      </w:r>
      <w:r w:rsidRPr="009D2DD4">
        <w:t xml:space="preserve">. </w:t>
      </w:r>
      <w:r w:rsidR="00980182" w:rsidRPr="009D2DD4">
        <w:t xml:space="preserve"> </w:t>
      </w:r>
      <w:r w:rsidR="00C9699E">
        <w:t xml:space="preserve">What’s the point you ask? </w:t>
      </w:r>
      <w:r w:rsidRPr="009D2DD4">
        <w:t xml:space="preserve">If your </w:t>
      </w:r>
      <w:r w:rsidR="00337737" w:rsidRPr="009D2DD4">
        <w:t>students</w:t>
      </w:r>
      <w:r w:rsidRPr="009D2DD4">
        <w:t xml:space="preserve"> first performed their own piece and then had someone else perform it, you would not readily know what was intuitive and what was remembered from the composer</w:t>
      </w:r>
      <w:r w:rsidR="00B23C1E" w:rsidRPr="009D2DD4">
        <w:t>’</w:t>
      </w:r>
      <w:r w:rsidRPr="009D2DD4">
        <w:t xml:space="preserve">s performance.  </w:t>
      </w:r>
    </w:p>
    <w:p w14:paraId="6E458D06" w14:textId="77777777" w:rsidR="00074788" w:rsidRPr="009D2DD4" w:rsidRDefault="004758C7" w:rsidP="003439BC">
      <w:pPr>
        <w:pStyle w:val="DoubleSpaced"/>
        <w:spacing w:after="240"/>
      </w:pPr>
      <w:r w:rsidRPr="009D2DD4">
        <w:t xml:space="preserve">The element of surprise presents a kind of challenge.  Who will and will not </w:t>
      </w:r>
      <w:r w:rsidR="00B23C1E" w:rsidRPr="009D2DD4">
        <w:t>“</w:t>
      </w:r>
      <w:r w:rsidRPr="009D2DD4">
        <w:t>get</w:t>
      </w:r>
      <w:r w:rsidR="00B23C1E" w:rsidRPr="009D2DD4">
        <w:t>”</w:t>
      </w:r>
      <w:r w:rsidRPr="009D2DD4">
        <w:t xml:space="preserve"> what the composer/creator </w:t>
      </w:r>
      <w:r w:rsidR="00337737" w:rsidRPr="009D2DD4">
        <w:t>intended</w:t>
      </w:r>
      <w:r w:rsidRPr="009D2DD4">
        <w:t>?</w:t>
      </w:r>
      <w:r w:rsidR="00FD4498" w:rsidRPr="009D2DD4">
        <w:t xml:space="preserve"> </w:t>
      </w:r>
      <w:r w:rsidRPr="009D2DD4">
        <w:t xml:space="preserve"> Th</w:t>
      </w:r>
      <w:r w:rsidR="00FD4498" w:rsidRPr="009D2DD4">
        <w:t>e</w:t>
      </w:r>
      <w:r w:rsidRPr="009D2DD4">
        <w:t xml:space="preserve"> </w:t>
      </w:r>
      <w:r w:rsidR="00AE063C" w:rsidRPr="009D2DD4">
        <w:t>“</w:t>
      </w:r>
      <w:r w:rsidRPr="009D2DD4">
        <w:t>twist</w:t>
      </w:r>
      <w:r w:rsidR="00AE063C" w:rsidRPr="009D2DD4">
        <w:t>”</w:t>
      </w:r>
      <w:r w:rsidRPr="009D2DD4">
        <w:t xml:space="preserve"> i</w:t>
      </w:r>
      <w:r w:rsidR="005572D4" w:rsidRPr="009D2DD4">
        <w:t>s what gets to the heart of the</w:t>
      </w:r>
      <w:r w:rsidRPr="009D2DD4">
        <w:t xml:space="preserve"> </w:t>
      </w:r>
      <w:r w:rsidR="005572D4" w:rsidRPr="009D2DD4">
        <w:t>project</w:t>
      </w:r>
      <w:r w:rsidRPr="009D2DD4">
        <w:t xml:space="preserve"> and gently prods the performer into analytical and critical thinking mode</w:t>
      </w:r>
      <w:r w:rsidR="005572D4" w:rsidRPr="009D2DD4">
        <w:t>,</w:t>
      </w:r>
      <w:r w:rsidRPr="009D2DD4">
        <w:t xml:space="preserve"> foundation</w:t>
      </w:r>
      <w:r w:rsidR="000F3B80">
        <w:t>al elements</w:t>
      </w:r>
      <w:r w:rsidRPr="009D2DD4">
        <w:t xml:space="preserve"> </w:t>
      </w:r>
      <w:r w:rsidR="000F3B80">
        <w:t xml:space="preserve">of </w:t>
      </w:r>
      <w:r w:rsidRPr="009D2DD4">
        <w:t>computational thinking</w:t>
      </w:r>
      <w:r w:rsidR="000F3B80">
        <w:t xml:space="preserve"> (CT)</w:t>
      </w:r>
      <w:r w:rsidRPr="009D2DD4">
        <w:t>.</w:t>
      </w:r>
      <w:r w:rsidR="000F3B80">
        <w:t xml:space="preserve">  To decipher (or interpret) another student’s symbol system, students must posit hypotheses about the symbols</w:t>
      </w:r>
      <w:r w:rsidR="00EA17CB">
        <w:t>’</w:t>
      </w:r>
      <w:r w:rsidR="000F3B80">
        <w:t xml:space="preserve"> mean</w:t>
      </w:r>
      <w:r w:rsidR="00EA17CB">
        <w:t>ings</w:t>
      </w:r>
      <w:r w:rsidR="000F3B80">
        <w:t xml:space="preserve"> and then test the efficacy of those hypotheses</w:t>
      </w:r>
      <w:r w:rsidR="00EA17CB">
        <w:t xml:space="preserve">.  These are </w:t>
      </w:r>
      <w:r w:rsidR="000F3B80">
        <w:t xml:space="preserve">two </w:t>
      </w:r>
      <w:r w:rsidR="00EA17CB">
        <w:t xml:space="preserve">of the </w:t>
      </w:r>
      <w:r w:rsidR="000F3B80">
        <w:t xml:space="preserve">basic steps in </w:t>
      </w:r>
      <w:r w:rsidR="00EA17CB">
        <w:t xml:space="preserve">all scientific and mathematical </w:t>
      </w:r>
      <w:r w:rsidR="000F3B80">
        <w:t>problem solving.</w:t>
      </w:r>
    </w:p>
    <w:p w14:paraId="7D4000A8" w14:textId="77777777" w:rsidR="00CE3206" w:rsidRPr="009D2DD4" w:rsidRDefault="008456BB" w:rsidP="003439BC">
      <w:pPr>
        <w:spacing w:after="120"/>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639A089" wp14:editId="1BD098C4">
            <wp:extent cx="3413760" cy="2560320"/>
            <wp:effectExtent l="19050" t="19050" r="15240" b="11430"/>
            <wp:docPr id="3" name="Picture 2" descr="Dscn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n8518"/>
                    <pic:cNvPicPr>
                      <a:picLocks noChangeAspect="1" noChangeArrowheads="1"/>
                    </pic:cNvPicPr>
                  </pic:nvPicPr>
                  <pic:blipFill>
                    <a:blip r:embed="rId12" cstate="print"/>
                    <a:srcRect/>
                    <a:stretch>
                      <a:fillRect/>
                    </a:stretch>
                  </pic:blipFill>
                  <pic:spPr bwMode="auto">
                    <a:xfrm>
                      <a:off x="0" y="0"/>
                      <a:ext cx="3413760" cy="2560320"/>
                    </a:xfrm>
                    <a:prstGeom prst="rect">
                      <a:avLst/>
                    </a:prstGeom>
                    <a:noFill/>
                    <a:ln w="9525" cmpd="sng">
                      <a:solidFill>
                        <a:srgbClr val="000000"/>
                      </a:solidFill>
                      <a:miter lim="800000"/>
                      <a:headEnd/>
                      <a:tailEnd/>
                    </a:ln>
                    <a:effectLst/>
                  </pic:spPr>
                </pic:pic>
              </a:graphicData>
            </a:graphic>
          </wp:inline>
        </w:drawing>
      </w:r>
    </w:p>
    <w:p w14:paraId="1B663960" w14:textId="77777777" w:rsidR="003439BC" w:rsidRPr="009D2DD4" w:rsidRDefault="003439BC" w:rsidP="006D6B6D">
      <w:pPr>
        <w:spacing w:after="480"/>
        <w:jc w:val="center"/>
        <w:rPr>
          <w:rFonts w:ascii="Times New Roman" w:hAnsi="Times New Roman" w:cs="Times New Roman"/>
          <w:sz w:val="24"/>
        </w:rPr>
      </w:pPr>
      <w:r w:rsidRPr="009D2DD4">
        <w:rPr>
          <w:rFonts w:ascii="Times New Roman" w:hAnsi="Times New Roman" w:cs="Times New Roman"/>
          <w:i/>
          <w:sz w:val="24"/>
        </w:rPr>
        <w:t xml:space="preserve">Figure </w:t>
      </w:r>
      <w:r w:rsidR="00832FB3">
        <w:rPr>
          <w:rFonts w:ascii="Times New Roman" w:hAnsi="Times New Roman" w:cs="Times New Roman"/>
          <w:i/>
          <w:sz w:val="24"/>
        </w:rPr>
        <w:t>4</w:t>
      </w:r>
      <w:r w:rsidR="00367706">
        <w:rPr>
          <w:rFonts w:ascii="Times New Roman" w:hAnsi="Times New Roman" w:cs="Times New Roman"/>
          <w:i/>
          <w:sz w:val="24"/>
        </w:rPr>
        <w:t>-</w:t>
      </w:r>
      <w:r w:rsidR="002A4096">
        <w:rPr>
          <w:rFonts w:ascii="Times New Roman" w:hAnsi="Times New Roman" w:cs="Times New Roman"/>
          <w:i/>
          <w:sz w:val="24"/>
        </w:rPr>
        <w:fldChar w:fldCharType="begin"/>
      </w:r>
      <w:r w:rsidR="0043273D">
        <w:rPr>
          <w:rFonts w:ascii="Times New Roman" w:hAnsi="Times New Roman" w:cs="Times New Roman"/>
          <w:i/>
          <w:sz w:val="24"/>
        </w:rPr>
        <w:instrText xml:space="preserve"> seq figno </w:instrText>
      </w:r>
      <w:r w:rsidR="002A4096">
        <w:rPr>
          <w:rFonts w:ascii="Times New Roman" w:hAnsi="Times New Roman" w:cs="Times New Roman"/>
          <w:i/>
          <w:sz w:val="24"/>
        </w:rPr>
        <w:fldChar w:fldCharType="separate"/>
      </w:r>
      <w:r w:rsidR="005875D3">
        <w:rPr>
          <w:rFonts w:ascii="Times New Roman" w:hAnsi="Times New Roman" w:cs="Times New Roman"/>
          <w:i/>
          <w:noProof/>
          <w:sz w:val="24"/>
        </w:rPr>
        <w:t>3</w:t>
      </w:r>
      <w:r w:rsidR="002A4096">
        <w:rPr>
          <w:rFonts w:ascii="Times New Roman" w:hAnsi="Times New Roman" w:cs="Times New Roman"/>
          <w:i/>
          <w:sz w:val="24"/>
        </w:rPr>
        <w:fldChar w:fldCharType="end"/>
      </w:r>
      <w:r w:rsidRPr="009D2DD4">
        <w:rPr>
          <w:rFonts w:ascii="Times New Roman" w:hAnsi="Times New Roman" w:cs="Times New Roman"/>
          <w:i/>
          <w:sz w:val="24"/>
        </w:rPr>
        <w:t>.</w:t>
      </w:r>
      <w:r w:rsidRPr="009D2DD4">
        <w:rPr>
          <w:rFonts w:ascii="Times New Roman" w:hAnsi="Times New Roman" w:cs="Times New Roman"/>
          <w:sz w:val="24"/>
        </w:rPr>
        <w:t xml:space="preserve">  Sophanna</w:t>
      </w:r>
      <w:r w:rsidR="00DE77FE">
        <w:rPr>
          <w:rFonts w:ascii="Times New Roman" w:hAnsi="Times New Roman" w:cs="Times New Roman"/>
          <w:sz w:val="24"/>
        </w:rPr>
        <w:t xml:space="preserve"> </w:t>
      </w:r>
      <w:r w:rsidR="00DE77FE" w:rsidRPr="009D2DD4">
        <w:rPr>
          <w:rFonts w:ascii="Times New Roman" w:hAnsi="Times New Roman" w:cs="Times New Roman"/>
          <w:sz w:val="24"/>
        </w:rPr>
        <w:t>attempting to play</w:t>
      </w:r>
      <w:r w:rsidR="00EA17CB">
        <w:rPr>
          <w:rFonts w:ascii="Times New Roman" w:hAnsi="Times New Roman" w:cs="Times New Roman"/>
          <w:sz w:val="24"/>
        </w:rPr>
        <w:t xml:space="preserve"> </w:t>
      </w:r>
      <w:r w:rsidRPr="009D2DD4">
        <w:rPr>
          <w:rFonts w:ascii="Times New Roman" w:hAnsi="Times New Roman" w:cs="Times New Roman"/>
          <w:sz w:val="24"/>
        </w:rPr>
        <w:t>Maggie’s steam iron.</w:t>
      </w:r>
    </w:p>
    <w:p w14:paraId="7CC93F23" w14:textId="77777777" w:rsidR="00074788" w:rsidRPr="009D2DD4" w:rsidRDefault="004758C7" w:rsidP="005572D4">
      <w:pPr>
        <w:pStyle w:val="DoubleSpaced"/>
      </w:pPr>
      <w:r w:rsidRPr="009D2DD4">
        <w:t xml:space="preserve">This </w:t>
      </w:r>
      <w:r w:rsidR="00F01D3E" w:rsidRPr="009D2DD4">
        <w:t xml:space="preserve">project </w:t>
      </w:r>
      <w:r w:rsidRPr="009D2DD4">
        <w:t xml:space="preserve">will pose some interesting questions for your students.  </w:t>
      </w:r>
      <w:r w:rsidR="003628CD" w:rsidRPr="009D2DD4">
        <w:t>Music is about sound and exists in space and time, but notation is static and two-dimensional.  Therefore, w</w:t>
      </w:r>
      <w:r w:rsidRPr="009D2DD4">
        <w:t xml:space="preserve">hat </w:t>
      </w:r>
      <w:r w:rsidR="003628CD" w:rsidRPr="009D2DD4">
        <w:t>symbolic</w:t>
      </w:r>
      <w:r w:rsidRPr="009D2DD4">
        <w:t xml:space="preserve"> representation will </w:t>
      </w:r>
      <w:r w:rsidR="003628CD" w:rsidRPr="009D2DD4">
        <w:t xml:space="preserve">best </w:t>
      </w:r>
      <w:r w:rsidRPr="009D2DD4">
        <w:t xml:space="preserve">convey the musical action </w:t>
      </w:r>
      <w:r w:rsidR="003628CD" w:rsidRPr="009D2DD4">
        <w:t xml:space="preserve">you intend with respect to </w:t>
      </w:r>
      <w:r w:rsidRPr="009D2DD4">
        <w:t>rhythm, pitch, duration, dynamics</w:t>
      </w:r>
      <w:r w:rsidR="00F01D3E" w:rsidRPr="009D2DD4">
        <w:t>,</w:t>
      </w:r>
      <w:r w:rsidRPr="009D2DD4">
        <w:t xml:space="preserve"> or timbre?  </w:t>
      </w:r>
      <w:r w:rsidR="003628CD" w:rsidRPr="009D2DD4">
        <w:t>W</w:t>
      </w:r>
      <w:r w:rsidRPr="009D2DD4">
        <w:t xml:space="preserve">hat </w:t>
      </w:r>
      <w:r w:rsidR="003628CD" w:rsidRPr="009D2DD4">
        <w:t xml:space="preserve">other </w:t>
      </w:r>
      <w:r w:rsidRPr="009D2DD4">
        <w:t xml:space="preserve">important attributes of the sound are </w:t>
      </w:r>
      <w:r w:rsidR="003628CD" w:rsidRPr="009D2DD4">
        <w:t xml:space="preserve">you </w:t>
      </w:r>
      <w:r w:rsidRPr="009D2DD4">
        <w:t>looking to convey</w:t>
      </w:r>
      <w:r w:rsidR="003628CD" w:rsidRPr="009D2DD4">
        <w:t>?</w:t>
      </w:r>
      <w:r w:rsidRPr="009D2DD4">
        <w:t xml:space="preserve"> </w:t>
      </w:r>
      <w:r w:rsidR="003628CD" w:rsidRPr="009D2DD4">
        <w:t xml:space="preserve"> H</w:t>
      </w:r>
      <w:r w:rsidRPr="009D2DD4">
        <w:t xml:space="preserve">ow </w:t>
      </w:r>
      <w:r w:rsidR="003628CD" w:rsidRPr="009D2DD4">
        <w:t xml:space="preserve">can you </w:t>
      </w:r>
      <w:r w:rsidRPr="009D2DD4">
        <w:t xml:space="preserve">best </w:t>
      </w:r>
      <w:r w:rsidR="003628CD" w:rsidRPr="009D2DD4">
        <w:t>represent those</w:t>
      </w:r>
      <w:r w:rsidRPr="009D2DD4">
        <w:t>?</w:t>
      </w:r>
    </w:p>
    <w:p w14:paraId="4F882883" w14:textId="77777777" w:rsidR="00BD4F10" w:rsidRDefault="004758C7" w:rsidP="00F01D3E">
      <w:pPr>
        <w:pStyle w:val="DoubleSpaced"/>
      </w:pPr>
      <w:r w:rsidRPr="009D2DD4">
        <w:t>As one of our students poin</w:t>
      </w:r>
      <w:r w:rsidR="00F35BF2">
        <w:t>ted out:</w:t>
      </w:r>
    </w:p>
    <w:p w14:paraId="3586FABD" w14:textId="77777777" w:rsidR="00BD4F10" w:rsidRPr="003214A4" w:rsidRDefault="004758C7" w:rsidP="003214A4">
      <w:pPr>
        <w:pStyle w:val="Quote"/>
      </w:pPr>
      <w:r w:rsidRPr="003214A4">
        <w:t>…</w:t>
      </w:r>
      <w:r w:rsidR="00BD4F10" w:rsidRPr="003214A4">
        <w:t xml:space="preserve"> </w:t>
      </w:r>
      <w:r w:rsidRPr="003214A4">
        <w:t>for students to truly comprehend standard musical notation, they must first create their own.  Through that creativity and exploration, they will make the connections necessary to bridge the gap between their own creations and standardized music notation.</w:t>
      </w:r>
    </w:p>
    <w:p w14:paraId="164DF3A3" w14:textId="77777777" w:rsidR="00F35BF2" w:rsidRDefault="004758C7" w:rsidP="00BD4F10">
      <w:pPr>
        <w:pStyle w:val="DoubleSpaced"/>
        <w:ind w:firstLine="0"/>
      </w:pPr>
      <w:r w:rsidRPr="009D2DD4">
        <w:t xml:space="preserve">Another student </w:t>
      </w:r>
      <w:r w:rsidR="009D2DD4" w:rsidRPr="009D2DD4">
        <w:t>suggested</w:t>
      </w:r>
      <w:r w:rsidRPr="009D2DD4">
        <w:t xml:space="preserve"> that </w:t>
      </w:r>
      <w:r w:rsidR="00B23C1E" w:rsidRPr="009D2DD4">
        <w:t>“</w:t>
      </w:r>
      <w:r w:rsidR="008E7875" w:rsidRPr="009D2DD4">
        <w:t xml:space="preserve">playing </w:t>
      </w:r>
      <w:r w:rsidRPr="009D2DD4">
        <w:t xml:space="preserve">other </w:t>
      </w:r>
      <w:r w:rsidR="009D2DD4" w:rsidRPr="009D2DD4">
        <w:t>people’s</w:t>
      </w:r>
      <w:r w:rsidRPr="009D2DD4">
        <w:t xml:space="preserve"> instruments really made us think analytically and creatively about figuring out how to </w:t>
      </w:r>
      <w:r w:rsidR="00B23C1E" w:rsidRPr="009D2DD4">
        <w:t>‘</w:t>
      </w:r>
      <w:r w:rsidRPr="009D2DD4">
        <w:t>break the code.</w:t>
      </w:r>
      <w:r w:rsidR="00B23C1E" w:rsidRPr="009D2DD4">
        <w:t>’</w:t>
      </w:r>
      <w:r w:rsidR="001C3B79">
        <w:t>”</w:t>
      </w:r>
      <w:r w:rsidRPr="009D2DD4">
        <w:t xml:space="preserve">  </w:t>
      </w:r>
      <w:r w:rsidR="00F35BF2">
        <w:t xml:space="preserve">This experience, </w:t>
      </w:r>
      <w:r w:rsidRPr="009D2DD4">
        <w:t>in fact</w:t>
      </w:r>
      <w:r w:rsidR="00F35BF2">
        <w:t>,</w:t>
      </w:r>
      <w:r w:rsidRPr="009D2DD4">
        <w:t xml:space="preserve"> helped students reflect on the choices they made with regard to their own representations.  A third student likened learning notation to learning a foreign language</w:t>
      </w:r>
      <w:r w:rsidR="00F35BF2">
        <w:t>:</w:t>
      </w:r>
      <w:r w:rsidRPr="009D2DD4">
        <w:t xml:space="preserve"> </w:t>
      </w:r>
    </w:p>
    <w:p w14:paraId="478878ED" w14:textId="77777777" w:rsidR="00074788" w:rsidRPr="009D2DD4" w:rsidRDefault="004758C7" w:rsidP="008531B9">
      <w:pPr>
        <w:pStyle w:val="DoubleSpaced"/>
        <w:spacing w:after="480" w:line="240" w:lineRule="auto"/>
        <w:ind w:left="1080" w:right="1080" w:firstLine="0"/>
      </w:pPr>
      <w:r w:rsidRPr="009D2DD4">
        <w:t>I think we were asked to play each others</w:t>
      </w:r>
      <w:r w:rsidR="00B23C1E" w:rsidRPr="009D2DD4">
        <w:t>’</w:t>
      </w:r>
      <w:r w:rsidRPr="009D2DD4">
        <w:t xml:space="preserve"> instruments so we could get an idea of what it feels like again to have to read a foreign language.  When beginner students are asked to read music</w:t>
      </w:r>
      <w:r w:rsidR="00282C23">
        <w:t>,</w:t>
      </w:r>
      <w:r w:rsidRPr="009D2DD4">
        <w:t xml:space="preserve"> they are </w:t>
      </w:r>
      <w:r w:rsidR="009D2DD4" w:rsidRPr="009D2DD4">
        <w:t>basically</w:t>
      </w:r>
      <w:r w:rsidRPr="009D2DD4">
        <w:t xml:space="preserve"> doing just that, and once the skill is developed</w:t>
      </w:r>
      <w:r w:rsidR="00282C23">
        <w:t xml:space="preserve"> [they]</w:t>
      </w:r>
      <w:r w:rsidRPr="009D2DD4">
        <w:t xml:space="preserve"> can read fluently.  The same goes with our compositions.</w:t>
      </w:r>
    </w:p>
    <w:p w14:paraId="5993E53A" w14:textId="77777777" w:rsidR="00E853FD" w:rsidRDefault="001F0AE2" w:rsidP="005E5BB9">
      <w:pPr>
        <w:pStyle w:val="Heading2"/>
      </w:pPr>
      <w:r>
        <w:t>Synchronized Class</w:t>
      </w:r>
      <w:r w:rsidR="005E5BB9">
        <w:t xml:space="preserve"> Version</w:t>
      </w:r>
    </w:p>
    <w:p w14:paraId="19CDC6B4" w14:textId="77777777" w:rsidR="00264987" w:rsidRPr="009D2DD4" w:rsidRDefault="008E4DDF" w:rsidP="00E853FD">
      <w:pPr>
        <w:pStyle w:val="Heading3"/>
      </w:pPr>
      <w:r>
        <w:t xml:space="preserve">Part </w:t>
      </w:r>
      <w:r w:rsidR="001409A3">
        <w:t>1</w:t>
      </w:r>
      <w:r w:rsidR="00A14ABD">
        <w:t>: The Music Assignment</w:t>
      </w:r>
    </w:p>
    <w:p w14:paraId="064C98B3" w14:textId="7916D5D2" w:rsidR="00766A62" w:rsidRDefault="00C20AC0" w:rsidP="00933B1B">
      <w:pPr>
        <w:pStyle w:val="DoubleSpaced"/>
      </w:pPr>
      <w:r>
        <w:t xml:space="preserve">The Found Instruments project </w:t>
      </w:r>
      <w:r w:rsidR="004758C7" w:rsidRPr="009D2DD4">
        <w:t xml:space="preserve">has now had several permutations.  For </w:t>
      </w:r>
      <w:r>
        <w:t>our</w:t>
      </w:r>
      <w:r w:rsidR="004758C7" w:rsidRPr="009D2DD4">
        <w:t xml:space="preserve"> synchronized class</w:t>
      </w:r>
      <w:r>
        <w:t>es</w:t>
      </w:r>
      <w:r w:rsidR="00766A62">
        <w:t xml:space="preserve"> we paired </w:t>
      </w:r>
      <w:r>
        <w:t xml:space="preserve">music education majors with computer science </w:t>
      </w:r>
      <w:r w:rsidR="002A4096">
        <w:fldChar w:fldCharType="begin"/>
      </w:r>
      <w:r w:rsidR="00B93722">
        <w:instrText xml:space="preserve"> ADDIN EN.CITE &lt;EndNote&gt;&lt;Cite ExcludeYear="1"&gt;&lt;Author&gt;Torff&lt;/Author&gt;&lt;Year&gt;1999&lt;/Year&gt;&lt;RecNum&gt;46&lt;/RecNum&gt;&lt;DisplayText&gt;[17]&lt;/DisplayText&gt;&lt;record&gt;&lt;rec-number&gt;46&lt;/rec-number&gt;&lt;foreign-keys&gt;&lt;key app="EN" db-id="we0zp9rzrtpdauer9abv5aph9zexsa52a5sw"&gt;46&lt;/key&gt;&lt;/foreign-keys&gt;&lt;ref-type name="Journal Article"&gt;17&lt;/ref-type&gt;&lt;contributors&gt;&lt;authors&gt;&lt;author&gt;Torff, Bruce&lt;/author&gt;&lt;author&gt;Gardner, Howard&lt;/author&gt;&lt;/authors&gt;&lt;/contributors&gt;&lt;titles&gt;&lt;title&gt;Conceptual and Experiential Cognition in Music&lt;/title&gt;&lt;secondary-title&gt;Journal of Aesthetic Education&lt;/secondary-title&gt;&lt;/titles&gt;&lt;periodical&gt;&lt;full-title&gt;Journal of Aesthetic Education&lt;/full-title&gt;&lt;/periodical&gt;&lt;pages&gt;14&lt;/pages&gt;&lt;volume&gt;33&lt;/volume&gt;&lt;number&gt;4&lt;/number&gt;&lt;section&gt;93&lt;/section&gt;&lt;dates&gt;&lt;year&gt;1999&lt;/year&gt;&lt;/dates&gt;&lt;urls&gt;&lt;related-urls&gt;&lt;url&gt;http://proquest.umi.com/pqdlink?did=47653450&amp;amp;Fmt=4&amp;amp;clientId= 1531&amp;amp;RQT=309&amp;amp;VName=PQD&lt;/url&gt;&lt;/related-urls&gt;&lt;/urls&gt;&lt;/record&gt;&lt;/Cite&gt;&lt;/EndNote&gt;</w:instrText>
      </w:r>
      <w:r w:rsidR="002A4096">
        <w:fldChar w:fldCharType="separate"/>
      </w:r>
      <w:r w:rsidR="00B93722">
        <w:rPr>
          <w:noProof/>
        </w:rPr>
        <w:t>[</w:t>
      </w:r>
      <w:hyperlink w:anchor="_ENREF_17" w:tooltip="Torff, 1999 #46" w:history="1">
        <w:r w:rsidR="00B93722">
          <w:rPr>
            <w:noProof/>
          </w:rPr>
          <w:t>17</w:t>
        </w:r>
      </w:hyperlink>
      <w:r w:rsidR="00B93722">
        <w:rPr>
          <w:noProof/>
        </w:rPr>
        <w:t>]</w:t>
      </w:r>
      <w:r w:rsidR="002A4096">
        <w:fldChar w:fldCharType="end"/>
      </w:r>
      <w:r w:rsidR="00B77721">
        <w:t xml:space="preserve"> </w:t>
      </w:r>
      <w:r>
        <w:t>majors</w:t>
      </w:r>
      <w:r w:rsidR="00B77721">
        <w:t xml:space="preserve"> for a joint project</w:t>
      </w:r>
      <w:r w:rsidR="00766A62">
        <w:t xml:space="preserve"> while</w:t>
      </w:r>
      <w:r w:rsidR="00B77721">
        <w:t xml:space="preserve"> </w:t>
      </w:r>
      <w:r w:rsidR="00766A62">
        <w:t xml:space="preserve">the two groups of students were </w:t>
      </w:r>
      <w:r w:rsidR="00B77721">
        <w:t>still in independent classes</w:t>
      </w:r>
      <w:r w:rsidR="004758C7" w:rsidRPr="009D2DD4">
        <w:t xml:space="preserve">.  </w:t>
      </w:r>
      <w:r w:rsidR="00766A62">
        <w:t xml:space="preserve">The first axiom of interdisciplinary projects done with independent classes is that both sets of students must have equal “buy in.”  That is, both must have an equal commitment to the project, or at least to the part for which they are responsible.  The second axiom is that both sets of students must understand the </w:t>
      </w:r>
      <w:r w:rsidR="00766A62">
        <w:rPr>
          <w:i/>
        </w:rPr>
        <w:t>entire</w:t>
      </w:r>
      <w:r w:rsidR="00766A62">
        <w:t xml:space="preserve"> project.   </w:t>
      </w:r>
    </w:p>
    <w:p w14:paraId="438AAC12" w14:textId="77777777" w:rsidR="00AD5A80" w:rsidRDefault="00AD5A80" w:rsidP="00933B1B">
      <w:pPr>
        <w:pStyle w:val="DoubleSpaced"/>
      </w:pPr>
      <w:r>
        <w:t>To address these issues, first make it clear that the students’ work in each class will be evaluated, even though those evaluations may differ significantly.  In our case, the Found Instruments project was only a small part of the music course, while the implementation of the music students’ notations was the major part of the CS course, which focused on graphical user interface (GUI) programming.</w:t>
      </w:r>
      <w:r w:rsidR="00C536C8">
        <w:t xml:space="preserve">  </w:t>
      </w:r>
      <w:r w:rsidR="00F90556">
        <w:t xml:space="preserve">This dichotomy caused some problems.  </w:t>
      </w:r>
      <w:r w:rsidR="00C536C8">
        <w:t xml:space="preserve">Second, </w:t>
      </w:r>
      <w:r w:rsidR="00F6549A">
        <w:t xml:space="preserve">schedule </w:t>
      </w:r>
      <w:r w:rsidR="00C536C8">
        <w:t xml:space="preserve">a number of </w:t>
      </w:r>
      <w:r w:rsidR="00F6549A">
        <w:t xml:space="preserve">joint </w:t>
      </w:r>
      <w:r w:rsidR="00C536C8">
        <w:t xml:space="preserve">classes </w:t>
      </w:r>
      <w:r w:rsidR="00F6549A">
        <w:t xml:space="preserve">in which </w:t>
      </w:r>
      <w:r w:rsidR="00555A85">
        <w:t xml:space="preserve">your </w:t>
      </w:r>
      <w:r w:rsidR="00C536C8">
        <w:t xml:space="preserve">students </w:t>
      </w:r>
      <w:r w:rsidR="00F6549A">
        <w:t>can work together and get to know each other.  We had five such classes during the semester.</w:t>
      </w:r>
    </w:p>
    <w:p w14:paraId="39F80C5A" w14:textId="77777777" w:rsidR="00074788" w:rsidRPr="009D2DD4" w:rsidRDefault="00555A85" w:rsidP="00555A85">
      <w:pPr>
        <w:pStyle w:val="DoubleSpaced"/>
      </w:pPr>
      <w:r>
        <w:t xml:space="preserve">Based on our experience, we would suggest that you use </w:t>
      </w:r>
      <w:r w:rsidR="00F6549A">
        <w:t xml:space="preserve">the first of those joint </w:t>
      </w:r>
      <w:r w:rsidR="0001127F">
        <w:t xml:space="preserve">classes </w:t>
      </w:r>
      <w:r w:rsidR="00F6549A">
        <w:t xml:space="preserve">to </w:t>
      </w:r>
      <w:r w:rsidR="004758C7" w:rsidRPr="009D2DD4">
        <w:t xml:space="preserve">introduce </w:t>
      </w:r>
      <w:r w:rsidR="00F6549A">
        <w:t xml:space="preserve">the project </w:t>
      </w:r>
      <w:r w:rsidR="004758C7" w:rsidRPr="009D2DD4">
        <w:t xml:space="preserve">to both the </w:t>
      </w:r>
      <w:r w:rsidR="00F6549A">
        <w:t xml:space="preserve">music and CS students at the same time.  </w:t>
      </w:r>
      <w:r>
        <w:t xml:space="preserve">You may also wish to consider structuring </w:t>
      </w:r>
      <w:r w:rsidR="001B4489">
        <w:t xml:space="preserve">the project in two phases.  </w:t>
      </w:r>
      <w:r>
        <w:t xml:space="preserve">Have your </w:t>
      </w:r>
      <w:r w:rsidR="004758C7" w:rsidRPr="009D2DD4">
        <w:t xml:space="preserve">music students </w:t>
      </w:r>
      <w:r w:rsidR="00506C34">
        <w:t>develop their found instruments, compositions, and notations in</w:t>
      </w:r>
      <w:r w:rsidR="004758C7" w:rsidRPr="009D2DD4">
        <w:t xml:space="preserve"> </w:t>
      </w:r>
      <w:r w:rsidR="009B59D9" w:rsidRPr="009D2DD4">
        <w:t xml:space="preserve">Phase </w:t>
      </w:r>
      <w:r w:rsidR="009B59D9">
        <w:t xml:space="preserve">I, </w:t>
      </w:r>
      <w:r w:rsidR="004758C7" w:rsidRPr="009D2DD4">
        <w:t xml:space="preserve">and </w:t>
      </w:r>
      <w:r>
        <w:t xml:space="preserve">have your </w:t>
      </w:r>
      <w:r w:rsidR="004758C7" w:rsidRPr="009D2DD4">
        <w:t>CS students recreate th</w:t>
      </w:r>
      <w:r w:rsidR="00EF4694">
        <w:t>os</w:t>
      </w:r>
      <w:r w:rsidR="004758C7" w:rsidRPr="009D2DD4">
        <w:t>e notation</w:t>
      </w:r>
      <w:r w:rsidR="009B59D9">
        <w:t>s</w:t>
      </w:r>
      <w:r w:rsidR="004758C7" w:rsidRPr="009D2DD4">
        <w:t xml:space="preserve"> as computer application</w:t>
      </w:r>
      <w:r w:rsidR="009B59D9">
        <w:t>s</w:t>
      </w:r>
      <w:r w:rsidR="004758C7" w:rsidRPr="009D2DD4">
        <w:t xml:space="preserve"> </w:t>
      </w:r>
      <w:r w:rsidR="009B59D9">
        <w:t>in Phase II</w:t>
      </w:r>
      <w:r w:rsidR="004758C7" w:rsidRPr="009D2DD4">
        <w:t xml:space="preserve">.  </w:t>
      </w:r>
    </w:p>
    <w:p w14:paraId="7BFE9C0D" w14:textId="77777777" w:rsidR="00162CE4" w:rsidRDefault="00904C7E" w:rsidP="00162CE4">
      <w:pPr>
        <w:pStyle w:val="DoubleSpaced"/>
      </w:pPr>
      <w:r>
        <w:t xml:space="preserve">One way </w:t>
      </w:r>
      <w:r w:rsidR="00555A85">
        <w:t xml:space="preserve">for you </w:t>
      </w:r>
      <w:r>
        <w:t>t</w:t>
      </w:r>
      <w:r w:rsidR="004758C7" w:rsidRPr="009D2DD4">
        <w:t xml:space="preserve">o get both sets of students involved with </w:t>
      </w:r>
      <w:r>
        <w:t xml:space="preserve">the project </w:t>
      </w:r>
      <w:r w:rsidR="004758C7" w:rsidRPr="009D2DD4">
        <w:t>early on</w:t>
      </w:r>
      <w:r>
        <w:t xml:space="preserve"> is to require </w:t>
      </w:r>
      <w:r>
        <w:rPr>
          <w:i/>
        </w:rPr>
        <w:t>all</w:t>
      </w:r>
      <w:r>
        <w:t xml:space="preserve"> </w:t>
      </w:r>
      <w:r w:rsidR="004758C7" w:rsidRPr="009D2DD4">
        <w:t xml:space="preserve">students to come to class with some kind of household object that could produce several different sounds in terms of either pitch or timbre.  We found this to be a great ice-breaker. </w:t>
      </w:r>
      <w:r>
        <w:t xml:space="preserve"> After each student demonstrates</w:t>
      </w:r>
      <w:r w:rsidR="004758C7" w:rsidRPr="009D2DD4">
        <w:t xml:space="preserve"> his</w:t>
      </w:r>
      <w:r>
        <w:t xml:space="preserve"> or </w:t>
      </w:r>
      <w:r w:rsidR="004758C7" w:rsidRPr="009D2DD4">
        <w:t xml:space="preserve">her </w:t>
      </w:r>
      <w:r>
        <w:t xml:space="preserve">found </w:t>
      </w:r>
      <w:r w:rsidR="004758C7" w:rsidRPr="009D2DD4">
        <w:t>object</w:t>
      </w:r>
      <w:r>
        <w:t xml:space="preserve"> and the sounds it can make</w:t>
      </w:r>
      <w:r w:rsidR="004758C7" w:rsidRPr="009D2DD4">
        <w:t xml:space="preserve">, </w:t>
      </w:r>
      <w:r w:rsidR="00C0464A">
        <w:t xml:space="preserve">have them form </w:t>
      </w:r>
      <w:r w:rsidR="00627846">
        <w:t>“ensembles”</w:t>
      </w:r>
      <w:r w:rsidR="004758C7" w:rsidRPr="009D2DD4">
        <w:t xml:space="preserve"> </w:t>
      </w:r>
      <w:r w:rsidR="000F065D">
        <w:t xml:space="preserve">and play their objects in </w:t>
      </w:r>
      <w:r w:rsidR="004758C7" w:rsidRPr="009D2DD4">
        <w:t xml:space="preserve">a spontaneous musical composition.  </w:t>
      </w:r>
      <w:r w:rsidR="000F065D">
        <w:t xml:space="preserve">To avoid </w:t>
      </w:r>
      <w:r w:rsidR="004758C7" w:rsidRPr="009D2DD4">
        <w:t>intimidat</w:t>
      </w:r>
      <w:r w:rsidR="000F065D">
        <w:t>ing</w:t>
      </w:r>
      <w:r w:rsidR="004758C7" w:rsidRPr="009D2DD4">
        <w:t xml:space="preserve"> </w:t>
      </w:r>
      <w:r w:rsidR="000F065D">
        <w:t xml:space="preserve">technical </w:t>
      </w:r>
      <w:r w:rsidR="004758C7" w:rsidRPr="009D2DD4">
        <w:t>students</w:t>
      </w:r>
      <w:r w:rsidR="00BA46B8">
        <w:t xml:space="preserve">, </w:t>
      </w:r>
      <w:r w:rsidR="004758C7" w:rsidRPr="009D2DD4">
        <w:t xml:space="preserve">group each </w:t>
      </w:r>
      <w:r w:rsidR="00BA46B8">
        <w:t>such</w:t>
      </w:r>
      <w:r w:rsidR="000F065D">
        <w:t xml:space="preserve"> </w:t>
      </w:r>
      <w:r w:rsidR="004758C7" w:rsidRPr="009D2DD4">
        <w:t xml:space="preserve">student with </w:t>
      </w:r>
      <w:r w:rsidR="000F065D">
        <w:t xml:space="preserve">a couple of </w:t>
      </w:r>
      <w:r w:rsidR="004758C7" w:rsidRPr="009D2DD4">
        <w:t>music students</w:t>
      </w:r>
      <w:r w:rsidR="000F065D">
        <w:t xml:space="preserve">.  The support each gives the other </w:t>
      </w:r>
      <w:r w:rsidR="004758C7" w:rsidRPr="009D2DD4">
        <w:t xml:space="preserve">will help create an atmosphere of trust within the group.  </w:t>
      </w:r>
    </w:p>
    <w:p w14:paraId="71B5AA3D" w14:textId="77777777" w:rsidR="00074788" w:rsidRDefault="001D33AB" w:rsidP="00B6161F">
      <w:pPr>
        <w:pStyle w:val="DoubleSpaced"/>
        <w:spacing w:after="240"/>
      </w:pPr>
      <w:r w:rsidRPr="009D2DD4">
        <w:t xml:space="preserve">In </w:t>
      </w:r>
      <w:r w:rsidR="004758C7" w:rsidRPr="009D2DD4">
        <w:t xml:space="preserve">our class, </w:t>
      </w:r>
      <w:r w:rsidRPr="009D2DD4">
        <w:t xml:space="preserve">we discovered </w:t>
      </w:r>
      <w:r>
        <w:t xml:space="preserve">that </w:t>
      </w:r>
      <w:r w:rsidR="004758C7" w:rsidRPr="009D2DD4">
        <w:t xml:space="preserve">the CS students were </w:t>
      </w:r>
      <w:r w:rsidR="00980A80">
        <w:t xml:space="preserve">very well </w:t>
      </w:r>
      <w:r w:rsidR="004758C7" w:rsidRPr="009D2DD4">
        <w:t xml:space="preserve">able to hold their own </w:t>
      </w:r>
      <w:r w:rsidR="009D2DD4" w:rsidRPr="009D2DD4">
        <w:t>during</w:t>
      </w:r>
      <w:r w:rsidR="004758C7" w:rsidRPr="009D2DD4">
        <w:t xml:space="preserve"> the group </w:t>
      </w:r>
      <w:r w:rsidR="00980A80" w:rsidRPr="009D2DD4">
        <w:t>perform</w:t>
      </w:r>
      <w:r w:rsidR="00980A80">
        <w:t>ances</w:t>
      </w:r>
      <w:r w:rsidR="00B63D98">
        <w:t>!</w:t>
      </w:r>
      <w:r w:rsidR="008B03C9">
        <w:t xml:space="preserve">  In Figure </w:t>
      </w:r>
      <w:r w:rsidR="004B36C5">
        <w:t>4-</w:t>
      </w:r>
      <w:fldSimple w:instr=" seq figno ">
        <w:r w:rsidR="005875D3">
          <w:rPr>
            <w:noProof/>
          </w:rPr>
          <w:t>4</w:t>
        </w:r>
      </w:fldSimple>
      <w:r w:rsidR="008B03C9">
        <w:t xml:space="preserve">, the student in the middle is a music major, while the other </w:t>
      </w:r>
      <w:r w:rsidR="007C4060">
        <w:t>t</w:t>
      </w:r>
      <w:r w:rsidR="008B03C9">
        <w:t xml:space="preserve">wo are CS majors.  In Figure </w:t>
      </w:r>
      <w:r w:rsidR="004B36C5">
        <w:t>4-</w:t>
      </w:r>
      <w:fldSimple w:instr=" seq figno ">
        <w:r w:rsidR="005875D3">
          <w:rPr>
            <w:noProof/>
          </w:rPr>
          <w:t>5</w:t>
        </w:r>
      </w:fldSimple>
      <w:r w:rsidR="008B03C9">
        <w:t>, the two women are music majors, while</w:t>
      </w:r>
      <w:r w:rsidR="007C4060">
        <w:t xml:space="preserve"> </w:t>
      </w:r>
      <w:r w:rsidR="008B03C9">
        <w:t>the man is a CS major.</w:t>
      </w:r>
    </w:p>
    <w:p w14:paraId="6150C864" w14:textId="77777777" w:rsidR="002D34CB" w:rsidRDefault="008456BB" w:rsidP="00B6161F">
      <w:pPr>
        <w:pStyle w:val="DoubleSpaced"/>
        <w:spacing w:after="120" w:line="240" w:lineRule="auto"/>
        <w:ind w:firstLine="0"/>
      </w:pPr>
      <w:r>
        <w:rPr>
          <w:noProof/>
        </w:rPr>
        <w:drawing>
          <wp:inline distT="0" distB="0" distL="0" distR="0" wp14:anchorId="2C814762" wp14:editId="769C4C92">
            <wp:extent cx="2644140" cy="1988820"/>
            <wp:effectExtent l="19050" t="19050" r="22860" b="11430"/>
            <wp:docPr id="4" name="Picture 4" descr="Dscn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n0226"/>
                    <pic:cNvPicPr>
                      <a:picLocks noChangeAspect="1" noChangeArrowheads="1"/>
                    </pic:cNvPicPr>
                  </pic:nvPicPr>
                  <pic:blipFill>
                    <a:blip r:embed="rId13" cstate="print"/>
                    <a:srcRect/>
                    <a:stretch>
                      <a:fillRect/>
                    </a:stretch>
                  </pic:blipFill>
                  <pic:spPr bwMode="auto">
                    <a:xfrm>
                      <a:off x="0" y="0"/>
                      <a:ext cx="2644140" cy="1988820"/>
                    </a:xfrm>
                    <a:prstGeom prst="rect">
                      <a:avLst/>
                    </a:prstGeom>
                    <a:noFill/>
                    <a:ln w="9525" cmpd="sng">
                      <a:solidFill>
                        <a:srgbClr val="000000"/>
                      </a:solidFill>
                      <a:miter lim="800000"/>
                      <a:headEnd/>
                      <a:tailEnd/>
                    </a:ln>
                    <a:effectLst/>
                  </pic:spPr>
                </pic:pic>
              </a:graphicData>
            </a:graphic>
          </wp:inline>
        </w:drawing>
      </w:r>
      <w:r w:rsidR="002D34CB">
        <w:tab/>
      </w:r>
      <w:r>
        <w:rPr>
          <w:noProof/>
        </w:rPr>
        <w:drawing>
          <wp:inline distT="0" distB="0" distL="0" distR="0" wp14:anchorId="6532724D" wp14:editId="5B57D827">
            <wp:extent cx="2651760" cy="1988820"/>
            <wp:effectExtent l="19050" t="19050" r="15240" b="11430"/>
            <wp:docPr id="5" name="Picture 5" descr="Dscn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n0227"/>
                    <pic:cNvPicPr>
                      <a:picLocks noChangeAspect="1" noChangeArrowheads="1"/>
                    </pic:cNvPicPr>
                  </pic:nvPicPr>
                  <pic:blipFill>
                    <a:blip r:embed="rId14" cstate="print"/>
                    <a:srcRect/>
                    <a:stretch>
                      <a:fillRect/>
                    </a:stretch>
                  </pic:blipFill>
                  <pic:spPr bwMode="auto">
                    <a:xfrm>
                      <a:off x="0" y="0"/>
                      <a:ext cx="2651760" cy="1988820"/>
                    </a:xfrm>
                    <a:prstGeom prst="rect">
                      <a:avLst/>
                    </a:prstGeom>
                    <a:noFill/>
                    <a:ln w="9525" cmpd="sng">
                      <a:solidFill>
                        <a:srgbClr val="000000"/>
                      </a:solidFill>
                      <a:miter lim="800000"/>
                      <a:headEnd/>
                      <a:tailEnd/>
                    </a:ln>
                    <a:effectLst/>
                  </pic:spPr>
                </pic:pic>
              </a:graphicData>
            </a:graphic>
          </wp:inline>
        </w:drawing>
      </w:r>
    </w:p>
    <w:p w14:paraId="73248342" w14:textId="77777777" w:rsidR="008B03C9" w:rsidRDefault="00B6161F" w:rsidP="008B03C9">
      <w:pPr>
        <w:pStyle w:val="DoubleSpaced"/>
        <w:spacing w:after="480" w:line="240" w:lineRule="auto"/>
        <w:ind w:firstLine="0"/>
        <w:jc w:val="center"/>
      </w:pPr>
      <w:r>
        <w:rPr>
          <w:i/>
        </w:rPr>
        <w:t xml:space="preserve">Figures </w:t>
      </w:r>
      <w:r w:rsidR="00832FB3">
        <w:rPr>
          <w:i/>
        </w:rPr>
        <w:t>4</w:t>
      </w:r>
      <w:r w:rsidR="00367706">
        <w:rPr>
          <w:i/>
        </w:rPr>
        <w:t>-</w:t>
      </w:r>
      <w:r w:rsidR="002A4096" w:rsidRPr="0043273D">
        <w:rPr>
          <w:i/>
        </w:rPr>
        <w:fldChar w:fldCharType="begin"/>
      </w:r>
      <w:r w:rsidR="0043273D" w:rsidRPr="0043273D">
        <w:rPr>
          <w:i/>
        </w:rPr>
        <w:instrText xml:space="preserve"> = </w:instrText>
      </w:r>
      <w:r w:rsidR="002A4096" w:rsidRPr="0043273D">
        <w:rPr>
          <w:i/>
        </w:rPr>
        <w:fldChar w:fldCharType="begin"/>
      </w:r>
      <w:r w:rsidR="0043273D" w:rsidRPr="0043273D">
        <w:rPr>
          <w:i/>
        </w:rPr>
        <w:instrText xml:space="preserve"> seq figno \c </w:instrText>
      </w:r>
      <w:r w:rsidR="002A4096" w:rsidRPr="0043273D">
        <w:rPr>
          <w:i/>
        </w:rPr>
        <w:fldChar w:fldCharType="separate"/>
      </w:r>
      <w:r w:rsidR="005875D3">
        <w:rPr>
          <w:i/>
          <w:noProof/>
        </w:rPr>
        <w:instrText>5</w:instrText>
      </w:r>
      <w:r w:rsidR="002A4096" w:rsidRPr="0043273D">
        <w:rPr>
          <w:i/>
        </w:rPr>
        <w:fldChar w:fldCharType="end"/>
      </w:r>
      <w:r w:rsidR="0043273D" w:rsidRPr="0043273D">
        <w:rPr>
          <w:i/>
        </w:rPr>
        <w:instrText xml:space="preserve"> - 1 </w:instrText>
      </w:r>
      <w:r w:rsidR="002A4096" w:rsidRPr="0043273D">
        <w:rPr>
          <w:i/>
        </w:rPr>
        <w:fldChar w:fldCharType="separate"/>
      </w:r>
      <w:r w:rsidR="005875D3">
        <w:rPr>
          <w:i/>
          <w:noProof/>
        </w:rPr>
        <w:t>4</w:t>
      </w:r>
      <w:r w:rsidR="002A4096" w:rsidRPr="0043273D">
        <w:rPr>
          <w:i/>
        </w:rPr>
        <w:fldChar w:fldCharType="end"/>
      </w:r>
      <w:r>
        <w:rPr>
          <w:i/>
        </w:rPr>
        <w:t xml:space="preserve"> and </w:t>
      </w:r>
      <w:r w:rsidR="00832FB3">
        <w:rPr>
          <w:i/>
        </w:rPr>
        <w:t>4</w:t>
      </w:r>
      <w:r w:rsidR="00367706">
        <w:rPr>
          <w:i/>
        </w:rPr>
        <w:t>-</w:t>
      </w:r>
      <w:r w:rsidR="002A4096" w:rsidRPr="0043273D">
        <w:rPr>
          <w:i/>
        </w:rPr>
        <w:fldChar w:fldCharType="begin"/>
      </w:r>
      <w:r w:rsidR="0043273D" w:rsidRPr="0043273D">
        <w:rPr>
          <w:i/>
        </w:rPr>
        <w:instrText xml:space="preserve"> seq figno \c </w:instrText>
      </w:r>
      <w:r w:rsidR="002A4096" w:rsidRPr="0043273D">
        <w:rPr>
          <w:i/>
        </w:rPr>
        <w:fldChar w:fldCharType="separate"/>
      </w:r>
      <w:r w:rsidR="005875D3">
        <w:rPr>
          <w:i/>
          <w:noProof/>
        </w:rPr>
        <w:t>5</w:t>
      </w:r>
      <w:r w:rsidR="002A4096" w:rsidRPr="0043273D">
        <w:rPr>
          <w:i/>
        </w:rPr>
        <w:fldChar w:fldCharType="end"/>
      </w:r>
      <w:r>
        <w:rPr>
          <w:i/>
        </w:rPr>
        <w:t>.</w:t>
      </w:r>
      <w:r>
        <w:t xml:space="preserve">  Students playing their found instruments in ensemble</w:t>
      </w:r>
      <w:r w:rsidR="00B3789F">
        <w:t>s</w:t>
      </w:r>
      <w:r>
        <w:t>.</w:t>
      </w:r>
    </w:p>
    <w:p w14:paraId="5ACC807F" w14:textId="77777777" w:rsidR="0074654D" w:rsidRDefault="00242F7C" w:rsidP="00C0464A">
      <w:pPr>
        <w:pStyle w:val="DoubleSpaced"/>
      </w:pPr>
      <w:r>
        <w:t>For</w:t>
      </w:r>
      <w:r w:rsidR="00922B53">
        <w:t xml:space="preserve"> </w:t>
      </w:r>
      <w:r w:rsidR="003C15C8">
        <w:t xml:space="preserve">your </w:t>
      </w:r>
      <w:r w:rsidR="004758C7" w:rsidRPr="009D2DD4">
        <w:t xml:space="preserve">second </w:t>
      </w:r>
      <w:r w:rsidR="00922B53">
        <w:t xml:space="preserve">joint </w:t>
      </w:r>
      <w:r w:rsidR="004758C7" w:rsidRPr="009D2DD4">
        <w:t>meeting</w:t>
      </w:r>
      <w:r w:rsidR="00922B53">
        <w:t>,</w:t>
      </w:r>
      <w:r w:rsidR="004758C7" w:rsidRPr="009D2DD4">
        <w:t xml:space="preserve"> </w:t>
      </w:r>
      <w:r w:rsidR="003C15C8">
        <w:t xml:space="preserve">have </w:t>
      </w:r>
      <w:r w:rsidR="004758C7" w:rsidRPr="009D2DD4">
        <w:t xml:space="preserve">the music students </w:t>
      </w:r>
      <w:r w:rsidR="003C15C8">
        <w:t xml:space="preserve">bring </w:t>
      </w:r>
      <w:r w:rsidR="004758C7" w:rsidRPr="009D2DD4">
        <w:t>in their full-blown creations and notations</w:t>
      </w:r>
      <w:r w:rsidR="005C6B50">
        <w:t xml:space="preserve">. </w:t>
      </w:r>
      <w:r w:rsidR="004758C7" w:rsidRPr="009D2DD4">
        <w:t xml:space="preserve"> </w:t>
      </w:r>
      <w:r w:rsidR="003C15C8">
        <w:t xml:space="preserve">While they will know </w:t>
      </w:r>
      <w:r w:rsidR="005C6B50">
        <w:t xml:space="preserve">in advance that they </w:t>
      </w:r>
      <w:r w:rsidR="003C15C8">
        <w:t xml:space="preserve">will </w:t>
      </w:r>
      <w:r w:rsidR="005C6B50">
        <w:t xml:space="preserve">be giving their notations to the </w:t>
      </w:r>
      <w:r w:rsidR="005C6B50" w:rsidRPr="009D2DD4">
        <w:t>CS students to perform</w:t>
      </w:r>
      <w:r w:rsidR="005C6B50">
        <w:t xml:space="preserve">, </w:t>
      </w:r>
      <w:r w:rsidR="004758C7" w:rsidRPr="009D2DD4">
        <w:t xml:space="preserve">the CS students </w:t>
      </w:r>
      <w:r w:rsidR="003C15C8">
        <w:t xml:space="preserve">will be expecting </w:t>
      </w:r>
      <w:r w:rsidR="0074654D">
        <w:t xml:space="preserve">to </w:t>
      </w:r>
      <w:r w:rsidR="003C15C8">
        <w:t xml:space="preserve">merely </w:t>
      </w:r>
      <w:r w:rsidR="0074654D">
        <w:t xml:space="preserve">observe this class to gain insight into the programs they </w:t>
      </w:r>
      <w:r w:rsidR="003C15C8">
        <w:t xml:space="preserve">will </w:t>
      </w:r>
      <w:r w:rsidR="0074654D">
        <w:t>be creating as a result.</w:t>
      </w:r>
    </w:p>
    <w:p w14:paraId="726A7C59" w14:textId="78115C50" w:rsidR="00074788" w:rsidRDefault="00C60EC3" w:rsidP="00C0464A">
      <w:pPr>
        <w:pStyle w:val="DoubleSpaced"/>
      </w:pPr>
      <w:r>
        <w:t xml:space="preserve">Will </w:t>
      </w:r>
      <w:r w:rsidR="004758C7" w:rsidRPr="009D2DD4">
        <w:t xml:space="preserve">the music students be able to </w:t>
      </w:r>
      <w:r w:rsidR="009D2DD4" w:rsidRPr="009D2DD4">
        <w:t>separate</w:t>
      </w:r>
      <w:r w:rsidR="004758C7" w:rsidRPr="009D2DD4">
        <w:t xml:space="preserve"> themselves enough from their musical training and embrace the perspective of a non-musician with respect to their invented notations?</w:t>
      </w:r>
      <w:r w:rsidR="00C87329">
        <w:t xml:space="preserve"> </w:t>
      </w:r>
      <w:r w:rsidR="004758C7" w:rsidRPr="009D2DD4">
        <w:t xml:space="preserve"> </w:t>
      </w:r>
      <w:r w:rsidR="00C87329">
        <w:t>C</w:t>
      </w:r>
      <w:r w:rsidR="004758C7" w:rsidRPr="009D2DD4">
        <w:t>onversely</w:t>
      </w:r>
      <w:r w:rsidR="00C87329">
        <w:t>,</w:t>
      </w:r>
      <w:r w:rsidR="004758C7" w:rsidRPr="009D2DD4">
        <w:t xml:space="preserve"> </w:t>
      </w:r>
      <w:r>
        <w:t xml:space="preserve">will </w:t>
      </w:r>
      <w:r w:rsidR="004758C7" w:rsidRPr="009D2DD4">
        <w:t xml:space="preserve">the CS students be able to </w:t>
      </w:r>
      <w:r w:rsidR="00C87329">
        <w:t>write</w:t>
      </w:r>
      <w:r w:rsidR="004758C7" w:rsidRPr="009D2DD4">
        <w:t xml:space="preserve"> an application that make</w:t>
      </w:r>
      <w:r w:rsidR="00C87329">
        <w:t>s</w:t>
      </w:r>
      <w:r w:rsidR="004758C7" w:rsidRPr="009D2DD4">
        <w:t xml:space="preserve"> intuitive sense to a non-CS student?  By placing both </w:t>
      </w:r>
      <w:r w:rsidR="00C87329">
        <w:t xml:space="preserve">sets of </w:t>
      </w:r>
      <w:r w:rsidR="004758C7" w:rsidRPr="009D2DD4">
        <w:t>students in the role of a novice, you requir</w:t>
      </w:r>
      <w:r w:rsidR="00C87329">
        <w:t>e</w:t>
      </w:r>
      <w:r w:rsidR="004758C7" w:rsidRPr="009D2DD4">
        <w:t xml:space="preserve"> them to intuit a symbol system, much the way children learn to read music or learn a new computer application.  Concepts that </w:t>
      </w:r>
      <w:r w:rsidR="009D2DD4" w:rsidRPr="009D2DD4">
        <w:t>are</w:t>
      </w:r>
      <w:r w:rsidR="004758C7" w:rsidRPr="009D2DD4">
        <w:t xml:space="preserve"> taken for granted </w:t>
      </w:r>
      <w:r w:rsidR="00433493">
        <w:t>or</w:t>
      </w:r>
      <w:r w:rsidR="00773EEF">
        <w:t xml:space="preserve"> considered</w:t>
      </w:r>
      <w:r w:rsidR="004758C7" w:rsidRPr="009D2DD4">
        <w:t xml:space="preserve"> </w:t>
      </w:r>
      <w:r w:rsidR="00B23C1E" w:rsidRPr="009D2DD4">
        <w:t>“</w:t>
      </w:r>
      <w:r w:rsidR="004758C7" w:rsidRPr="009D2DD4">
        <w:t>obvious</w:t>
      </w:r>
      <w:r w:rsidR="00B23C1E" w:rsidRPr="009D2DD4">
        <w:t>”</w:t>
      </w:r>
      <w:r w:rsidR="004758C7" w:rsidRPr="009D2DD4">
        <w:t xml:space="preserve"> </w:t>
      </w:r>
      <w:r w:rsidR="00773EEF">
        <w:t xml:space="preserve">to one group are not necessarily </w:t>
      </w:r>
      <w:r w:rsidR="00773EEF" w:rsidRPr="009D2DD4">
        <w:t xml:space="preserve">intuitive </w:t>
      </w:r>
      <w:r w:rsidR="00773EEF">
        <w:t xml:space="preserve">or </w:t>
      </w:r>
      <w:r w:rsidR="00773EEF" w:rsidRPr="009D2DD4">
        <w:t>easy to grasp for the</w:t>
      </w:r>
      <w:r w:rsidR="00773EEF">
        <w:t xml:space="preserve"> other.  </w:t>
      </w:r>
      <w:r w:rsidR="00433493">
        <w:t>F</w:t>
      </w:r>
      <w:r w:rsidR="004758C7" w:rsidRPr="009D2DD4">
        <w:t>ormal</w:t>
      </w:r>
      <w:r w:rsidR="00433493">
        <w:t>,</w:t>
      </w:r>
      <w:r w:rsidR="004758C7" w:rsidRPr="009D2DD4">
        <w:t xml:space="preserve"> disciplinary</w:t>
      </w:r>
      <w:r w:rsidR="00433493">
        <w:t>-</w:t>
      </w:r>
      <w:r w:rsidR="004758C7" w:rsidRPr="009D2DD4">
        <w:t xml:space="preserve">specific training </w:t>
      </w:r>
      <w:r w:rsidR="00433493">
        <w:t>can give students “tunnel vision</w:t>
      </w:r>
      <w:r w:rsidR="00B3658F">
        <w:t>.</w:t>
      </w:r>
      <w:r w:rsidR="00433493">
        <w:t>”</w:t>
      </w:r>
      <w:r w:rsidR="00B3658F">
        <w:t xml:space="preserve">  One of the major goals of interdisciplinary </w:t>
      </w:r>
      <w:del w:id="95" w:author="Gena Greher" w:date="2012-05-22T13:17:00Z">
        <w:r w:rsidR="00B3658F" w:rsidDel="007C5944">
          <w:delText xml:space="preserve">work </w:delText>
        </w:r>
      </w:del>
      <w:ins w:id="96" w:author="Gena Greher" w:date="2012-05-22T13:17:00Z">
        <w:r w:rsidR="007C5944">
          <w:t>projects</w:t>
        </w:r>
      </w:ins>
      <w:r w:rsidR="00DD1500">
        <w:t xml:space="preserve"> </w:t>
      </w:r>
      <w:r w:rsidR="00B3658F">
        <w:t xml:space="preserve">is to break down the barriers that prevent students from </w:t>
      </w:r>
      <w:r w:rsidR="009D2583">
        <w:t>understanding</w:t>
      </w:r>
      <w:r w:rsidR="004758C7" w:rsidRPr="009D2DD4">
        <w:t xml:space="preserve"> </w:t>
      </w:r>
      <w:r w:rsidR="009D2583">
        <w:t>the perspectives of those not trained in their subject area, and one way to achieve this is to get them to think about novice perspectives.</w:t>
      </w:r>
    </w:p>
    <w:p w14:paraId="7A3157F7" w14:textId="77777777" w:rsidR="00E23234" w:rsidRPr="00EE74B0" w:rsidRDefault="00EE74B0" w:rsidP="00367706">
      <w:pPr>
        <w:pStyle w:val="DoubleSpaced"/>
        <w:spacing w:after="240"/>
      </w:pPr>
      <w:r>
        <w:t xml:space="preserve">The appendix to this chapter </w:t>
      </w:r>
      <w:r w:rsidR="00950190">
        <w:t>show</w:t>
      </w:r>
      <w:r>
        <w:t>s</w:t>
      </w:r>
      <w:r w:rsidR="00950190">
        <w:t xml:space="preserve"> s</w:t>
      </w:r>
      <w:r w:rsidR="00E23234">
        <w:t xml:space="preserve">ome of the </w:t>
      </w:r>
      <w:r w:rsidR="00950190">
        <w:t>other notation systems that our students developed for their found instruments.</w:t>
      </w:r>
      <w:r>
        <w:t xml:space="preserve"> </w:t>
      </w:r>
    </w:p>
    <w:p w14:paraId="5208A5D3" w14:textId="77777777" w:rsidR="00A14ABD" w:rsidRPr="009D2DD4" w:rsidRDefault="00AF6D76" w:rsidP="00E853FD">
      <w:pPr>
        <w:pStyle w:val="Heading3"/>
      </w:pPr>
      <w:r>
        <w:t xml:space="preserve">Part </w:t>
      </w:r>
      <w:r w:rsidR="001409A3">
        <w:t>2</w:t>
      </w:r>
      <w:r w:rsidR="00A14ABD">
        <w:t>: The CS Assignment</w:t>
      </w:r>
    </w:p>
    <w:p w14:paraId="30CE7CAD" w14:textId="77777777" w:rsidR="00007570" w:rsidRDefault="00A831A8" w:rsidP="00200E39">
      <w:pPr>
        <w:pStyle w:val="DoubleSpaced"/>
      </w:pPr>
      <w:r>
        <w:t xml:space="preserve">In part </w:t>
      </w:r>
      <w:r w:rsidR="001409A3">
        <w:t>2</w:t>
      </w:r>
      <w:r w:rsidR="00EB2280">
        <w:t xml:space="preserve"> of the </w:t>
      </w:r>
      <w:r w:rsidR="00C60EC3">
        <w:t xml:space="preserve">adaptation, </w:t>
      </w:r>
      <w:r w:rsidR="0001127F">
        <w:t>ask</w:t>
      </w:r>
      <w:r w:rsidR="00EB2280">
        <w:t xml:space="preserve"> </w:t>
      </w:r>
      <w:r w:rsidR="00C60EC3">
        <w:t xml:space="preserve">your CS </w:t>
      </w:r>
      <w:r w:rsidR="004758C7" w:rsidRPr="009D2DD4">
        <w:t xml:space="preserve">students to bring these instruments and notations to </w:t>
      </w:r>
      <w:r w:rsidR="008B5F22" w:rsidRPr="009D2DD4">
        <w:t>“</w:t>
      </w:r>
      <w:r w:rsidR="004758C7" w:rsidRPr="009D2DD4">
        <w:t>life</w:t>
      </w:r>
      <w:r w:rsidR="008B5F22" w:rsidRPr="009D2DD4">
        <w:t>”</w:t>
      </w:r>
      <w:r w:rsidR="004758C7" w:rsidRPr="009D2DD4">
        <w:t xml:space="preserve"> in a computer-based environment </w:t>
      </w:r>
      <w:r w:rsidR="00310FB1">
        <w:t>similar to traditional computer-</w:t>
      </w:r>
      <w:r w:rsidR="004758C7" w:rsidRPr="009D2DD4">
        <w:t xml:space="preserve">based notation programs.  While </w:t>
      </w:r>
      <w:r w:rsidR="00C60EC3">
        <w:t xml:space="preserve">your </w:t>
      </w:r>
      <w:r w:rsidR="004758C7" w:rsidRPr="009D2DD4">
        <w:t xml:space="preserve">music students explore the intricacies of instrument creation and notation systems, </w:t>
      </w:r>
      <w:r w:rsidR="00C60EC3">
        <w:t xml:space="preserve">your </w:t>
      </w:r>
      <w:r w:rsidR="004758C7" w:rsidRPr="009D2DD4">
        <w:t xml:space="preserve">CS students explore </w:t>
      </w:r>
      <w:r w:rsidR="00EB2280">
        <w:t xml:space="preserve">user interface </w:t>
      </w:r>
      <w:r w:rsidR="004758C7" w:rsidRPr="009D2DD4">
        <w:t>components</w:t>
      </w:r>
      <w:r w:rsidR="00EB2280">
        <w:t xml:space="preserve"> and techniques such as </w:t>
      </w:r>
      <w:r w:rsidR="004758C7" w:rsidRPr="009D2DD4">
        <w:t xml:space="preserve">menus, toolbars, drop-down lists, </w:t>
      </w:r>
      <w:r w:rsidR="00EB2280">
        <w:t xml:space="preserve">and </w:t>
      </w:r>
      <w:r w:rsidR="00EB2280" w:rsidRPr="009D2DD4">
        <w:t xml:space="preserve">particularly </w:t>
      </w:r>
      <w:r w:rsidR="00EB2280">
        <w:t xml:space="preserve">approaches to implementing </w:t>
      </w:r>
      <w:r w:rsidR="00EB2280" w:rsidRPr="009D2DD4">
        <w:t xml:space="preserve">drag-and-drop, </w:t>
      </w:r>
      <w:r w:rsidR="00EB2280">
        <w:t>with an eye toward creating</w:t>
      </w:r>
      <w:r w:rsidR="004758C7" w:rsidRPr="009D2DD4">
        <w:t xml:space="preserve"> interfaces that are as easy</w:t>
      </w:r>
      <w:r w:rsidR="007111FC">
        <w:t xml:space="preserve"> </w:t>
      </w:r>
      <w:r w:rsidR="004758C7" w:rsidRPr="009D2DD4">
        <w:t>to</w:t>
      </w:r>
      <w:r w:rsidR="007111FC">
        <w:t xml:space="preserve"> </w:t>
      </w:r>
      <w:r w:rsidR="004758C7" w:rsidRPr="009D2DD4">
        <w:t xml:space="preserve">use as possible. </w:t>
      </w:r>
      <w:r w:rsidR="00EB2280">
        <w:t xml:space="preserve"> </w:t>
      </w:r>
    </w:p>
    <w:p w14:paraId="7C91B756" w14:textId="77777777" w:rsidR="00074788" w:rsidRDefault="004758C7" w:rsidP="00B103C9">
      <w:pPr>
        <w:pStyle w:val="DoubleSpaced"/>
        <w:spacing w:after="240"/>
      </w:pPr>
      <w:r w:rsidRPr="009D2DD4">
        <w:t>The ease</w:t>
      </w:r>
      <w:r w:rsidR="00B5341F">
        <w:t>-</w:t>
      </w:r>
      <w:r w:rsidRPr="009D2DD4">
        <w:t>of</w:t>
      </w:r>
      <w:r w:rsidR="00B5341F">
        <w:t>-</w:t>
      </w:r>
      <w:r w:rsidRPr="009D2DD4">
        <w:t xml:space="preserve">use goal is a critically important one. </w:t>
      </w:r>
      <w:r w:rsidR="00EB2280">
        <w:t xml:space="preserve"> </w:t>
      </w:r>
      <w:r w:rsidRPr="009D2DD4">
        <w:t>It is this goal that brings the assignment full circle back to the music students.</w:t>
      </w:r>
      <w:r w:rsidR="00EB2280">
        <w:t xml:space="preserve">  </w:t>
      </w:r>
      <w:r w:rsidRPr="009D2DD4">
        <w:t xml:space="preserve">As </w:t>
      </w:r>
      <w:r w:rsidR="00146D94">
        <w:t xml:space="preserve">your </w:t>
      </w:r>
      <w:r w:rsidRPr="009D2DD4">
        <w:t xml:space="preserve">CS students develop their programs, they periodically get to test their usability by having </w:t>
      </w:r>
      <w:r w:rsidR="00146D94">
        <w:t xml:space="preserve">their </w:t>
      </w:r>
      <w:r w:rsidRPr="009D2DD4">
        <w:t xml:space="preserve">music student </w:t>
      </w:r>
      <w:r w:rsidR="00146D94">
        <w:t xml:space="preserve">partners </w:t>
      </w:r>
      <w:r w:rsidRPr="009D2DD4">
        <w:t>attempt to use them</w:t>
      </w:r>
      <w:r w:rsidR="00C8448A">
        <w:t xml:space="preserve"> (see Figures </w:t>
      </w:r>
      <w:r w:rsidR="004B36C5">
        <w:t>4-</w:t>
      </w:r>
      <w:fldSimple w:instr=" seq figno ">
        <w:r w:rsidR="005875D3">
          <w:rPr>
            <w:noProof/>
          </w:rPr>
          <w:t>6</w:t>
        </w:r>
      </w:fldSimple>
      <w:r w:rsidR="00C8448A">
        <w:t xml:space="preserve"> and </w:t>
      </w:r>
      <w:r w:rsidR="004B36C5">
        <w:t>4-</w:t>
      </w:r>
      <w:fldSimple w:instr=" seq figno ">
        <w:r w:rsidR="005875D3">
          <w:rPr>
            <w:noProof/>
          </w:rPr>
          <w:t>7</w:t>
        </w:r>
      </w:fldSimple>
      <w:r w:rsidR="0043273D">
        <w:t>)</w:t>
      </w:r>
      <w:r w:rsidRPr="009D2DD4">
        <w:t xml:space="preserve">. </w:t>
      </w:r>
      <w:r w:rsidR="00007570">
        <w:t xml:space="preserve"> </w:t>
      </w:r>
      <w:r w:rsidRPr="009D2DD4">
        <w:t xml:space="preserve">Such usability testing provides important insights into interface design that are impossible to gain by asking another CS student or professor to try to use the program. </w:t>
      </w:r>
      <w:r w:rsidR="00007570">
        <w:t xml:space="preserve"> </w:t>
      </w:r>
      <w:r w:rsidRPr="009D2DD4">
        <w:t xml:space="preserve">The interface must be tested with someone who is a member of the target user population. </w:t>
      </w:r>
      <w:r w:rsidR="00007570">
        <w:t xml:space="preserve"> </w:t>
      </w:r>
      <w:r w:rsidRPr="009D2DD4">
        <w:t xml:space="preserve">This is where most of the interdisciplinary student interaction takes place. </w:t>
      </w:r>
      <w:r w:rsidR="00007570">
        <w:t xml:space="preserve"> </w:t>
      </w:r>
      <w:r w:rsidRPr="009D2DD4">
        <w:t>In addition, repeated testing keeps program development on track and results in incremental improvements that</w:t>
      </w:r>
      <w:r w:rsidR="00146D94">
        <w:t xml:space="preserve"> will</w:t>
      </w:r>
      <w:r w:rsidRPr="009D2DD4">
        <w:t xml:space="preserve"> eventually lead to a polished product. </w:t>
      </w:r>
    </w:p>
    <w:p w14:paraId="7D334ACF" w14:textId="77777777" w:rsidR="00B103C9" w:rsidRDefault="008456BB" w:rsidP="00B103C9">
      <w:pPr>
        <w:pStyle w:val="SingleSpaced"/>
        <w:spacing w:after="120"/>
      </w:pPr>
      <w:r>
        <w:rPr>
          <w:noProof/>
        </w:rPr>
        <w:drawing>
          <wp:inline distT="0" distB="0" distL="0" distR="0" wp14:anchorId="540C2463" wp14:editId="70DCCA18">
            <wp:extent cx="2796540" cy="2011680"/>
            <wp:effectExtent l="19050" t="19050" r="22860" b="26670"/>
            <wp:docPr id="6" name="Picture 7" descr="Dscn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n8635"/>
                    <pic:cNvPicPr>
                      <a:picLocks noChangeAspect="1" noChangeArrowheads="1"/>
                    </pic:cNvPicPr>
                  </pic:nvPicPr>
                  <pic:blipFill>
                    <a:blip r:embed="rId15" cstate="print"/>
                    <a:srcRect t="3906"/>
                    <a:stretch>
                      <a:fillRect/>
                    </a:stretch>
                  </pic:blipFill>
                  <pic:spPr bwMode="auto">
                    <a:xfrm>
                      <a:off x="0" y="0"/>
                      <a:ext cx="2796540" cy="2011680"/>
                    </a:xfrm>
                    <a:prstGeom prst="rect">
                      <a:avLst/>
                    </a:prstGeom>
                    <a:noFill/>
                    <a:ln w="9525" cmpd="sng">
                      <a:solidFill>
                        <a:srgbClr val="000000"/>
                      </a:solidFill>
                      <a:miter lim="800000"/>
                      <a:headEnd/>
                      <a:tailEnd/>
                    </a:ln>
                    <a:effectLst/>
                  </pic:spPr>
                </pic:pic>
              </a:graphicData>
            </a:graphic>
          </wp:inline>
        </w:drawing>
      </w:r>
      <w:r w:rsidR="00B103C9">
        <w:tab/>
      </w:r>
      <w:r>
        <w:rPr>
          <w:noProof/>
        </w:rPr>
        <w:drawing>
          <wp:inline distT="0" distB="0" distL="0" distR="0" wp14:anchorId="6141FCA5" wp14:editId="3B861E95">
            <wp:extent cx="2560320" cy="2011680"/>
            <wp:effectExtent l="19050" t="19050" r="11430" b="26670"/>
            <wp:docPr id="7" name="Picture 7" descr="Dscn866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n8668a"/>
                    <pic:cNvPicPr>
                      <a:picLocks noChangeAspect="1" noChangeArrowheads="1"/>
                    </pic:cNvPicPr>
                  </pic:nvPicPr>
                  <pic:blipFill>
                    <a:blip r:embed="rId16" cstate="print"/>
                    <a:srcRect/>
                    <a:stretch>
                      <a:fillRect/>
                    </a:stretch>
                  </pic:blipFill>
                  <pic:spPr bwMode="auto">
                    <a:xfrm>
                      <a:off x="0" y="0"/>
                      <a:ext cx="2560320" cy="2011680"/>
                    </a:xfrm>
                    <a:prstGeom prst="rect">
                      <a:avLst/>
                    </a:prstGeom>
                    <a:noFill/>
                    <a:ln w="9525" cmpd="sng">
                      <a:solidFill>
                        <a:srgbClr val="000000"/>
                      </a:solidFill>
                      <a:miter lim="800000"/>
                      <a:headEnd/>
                      <a:tailEnd/>
                    </a:ln>
                    <a:effectLst/>
                  </pic:spPr>
                </pic:pic>
              </a:graphicData>
            </a:graphic>
          </wp:inline>
        </w:drawing>
      </w:r>
    </w:p>
    <w:p w14:paraId="33C9EF0C" w14:textId="77777777" w:rsidR="00B103C9" w:rsidRPr="00B103C9" w:rsidRDefault="00B103C9" w:rsidP="00216FF3">
      <w:pPr>
        <w:pStyle w:val="SingleSpaced"/>
        <w:spacing w:after="480"/>
        <w:jc w:val="center"/>
      </w:pPr>
      <w:r>
        <w:rPr>
          <w:i/>
        </w:rPr>
        <w:t xml:space="preserve">Figures </w:t>
      </w:r>
      <w:r w:rsidR="00762D7C">
        <w:rPr>
          <w:i/>
        </w:rPr>
        <w:t>4-</w:t>
      </w:r>
      <w:r w:rsidR="002A4096">
        <w:rPr>
          <w:i/>
        </w:rPr>
        <w:fldChar w:fldCharType="begin"/>
      </w:r>
      <w:r w:rsidR="0043273D">
        <w:rPr>
          <w:i/>
        </w:rPr>
        <w:instrText xml:space="preserve"> = </w:instrText>
      </w:r>
      <w:r w:rsidR="002A4096" w:rsidRPr="0043273D">
        <w:rPr>
          <w:i/>
        </w:rPr>
        <w:fldChar w:fldCharType="begin"/>
      </w:r>
      <w:r w:rsidR="0043273D" w:rsidRPr="0043273D">
        <w:rPr>
          <w:i/>
        </w:rPr>
        <w:instrText xml:space="preserve"> seq figno \c </w:instrText>
      </w:r>
      <w:r w:rsidR="002A4096" w:rsidRPr="0043273D">
        <w:rPr>
          <w:i/>
        </w:rPr>
        <w:fldChar w:fldCharType="separate"/>
      </w:r>
      <w:r w:rsidR="005875D3">
        <w:rPr>
          <w:i/>
          <w:noProof/>
        </w:rPr>
        <w:instrText>7</w:instrText>
      </w:r>
      <w:r w:rsidR="002A4096" w:rsidRPr="0043273D">
        <w:rPr>
          <w:i/>
        </w:rPr>
        <w:fldChar w:fldCharType="end"/>
      </w:r>
      <w:r w:rsidR="0043273D">
        <w:rPr>
          <w:i/>
        </w:rPr>
        <w:instrText xml:space="preserve"> - 1 </w:instrText>
      </w:r>
      <w:r w:rsidR="002A4096">
        <w:rPr>
          <w:i/>
        </w:rPr>
        <w:fldChar w:fldCharType="separate"/>
      </w:r>
      <w:r w:rsidR="005875D3">
        <w:rPr>
          <w:i/>
          <w:noProof/>
        </w:rPr>
        <w:t>6</w:t>
      </w:r>
      <w:r w:rsidR="002A4096">
        <w:rPr>
          <w:i/>
        </w:rPr>
        <w:fldChar w:fldCharType="end"/>
      </w:r>
      <w:r>
        <w:rPr>
          <w:i/>
        </w:rPr>
        <w:t xml:space="preserve"> and </w:t>
      </w:r>
      <w:r w:rsidR="00762D7C">
        <w:rPr>
          <w:i/>
        </w:rPr>
        <w:t>4-</w:t>
      </w:r>
      <w:r w:rsidR="002A4096" w:rsidRPr="0043273D">
        <w:rPr>
          <w:i/>
        </w:rPr>
        <w:fldChar w:fldCharType="begin"/>
      </w:r>
      <w:r w:rsidR="0043273D" w:rsidRPr="0043273D">
        <w:rPr>
          <w:i/>
        </w:rPr>
        <w:instrText xml:space="preserve"> seq figno \c </w:instrText>
      </w:r>
      <w:r w:rsidR="002A4096" w:rsidRPr="0043273D">
        <w:rPr>
          <w:i/>
        </w:rPr>
        <w:fldChar w:fldCharType="separate"/>
      </w:r>
      <w:r w:rsidR="005875D3">
        <w:rPr>
          <w:i/>
          <w:noProof/>
        </w:rPr>
        <w:t>7</w:t>
      </w:r>
      <w:r w:rsidR="002A4096" w:rsidRPr="0043273D">
        <w:rPr>
          <w:i/>
        </w:rPr>
        <w:fldChar w:fldCharType="end"/>
      </w:r>
      <w:r>
        <w:rPr>
          <w:i/>
        </w:rPr>
        <w:t>.</w:t>
      </w:r>
      <w:r>
        <w:t xml:space="preserve">  Music students reviewing CS students’ early efforts </w:t>
      </w:r>
      <w:r>
        <w:br/>
        <w:t>to write composing programs for their creative notations.</w:t>
      </w:r>
    </w:p>
    <w:p w14:paraId="64E45EF9" w14:textId="77777777" w:rsidR="00074788" w:rsidRPr="009D2DD4" w:rsidRDefault="004758C7" w:rsidP="00007570">
      <w:pPr>
        <w:pStyle w:val="DoubleSpaced"/>
      </w:pPr>
      <w:r w:rsidRPr="009D2DD4">
        <w:t xml:space="preserve">The CS students in our class commented that the </w:t>
      </w:r>
      <w:r w:rsidR="008B5F22" w:rsidRPr="009D2DD4">
        <w:t>“</w:t>
      </w:r>
      <w:r w:rsidRPr="009D2DD4">
        <w:t>music students were more interested in the outcome [than the art students in the previous semester] and more excited about what we did with their notations.</w:t>
      </w:r>
      <w:r w:rsidR="008B5F22" w:rsidRPr="009D2DD4">
        <w:t>”</w:t>
      </w:r>
      <w:r w:rsidRPr="009D2DD4">
        <w:t xml:space="preserve"> </w:t>
      </w:r>
      <w:r w:rsidR="00007570">
        <w:t xml:space="preserve"> </w:t>
      </w:r>
      <w:r w:rsidRPr="009D2DD4">
        <w:t xml:space="preserve">The CS students also </w:t>
      </w:r>
      <w:r w:rsidR="008B5F22" w:rsidRPr="009D2DD4">
        <w:t>“</w:t>
      </w:r>
      <w:r w:rsidRPr="009D2DD4">
        <w:t>enjoyed being exposed to music concepts that they wouldn</w:t>
      </w:r>
      <w:r w:rsidR="00B23C1E" w:rsidRPr="009D2DD4">
        <w:t>’</w:t>
      </w:r>
      <w:r w:rsidRPr="009D2DD4">
        <w:t>t have any insight into.</w:t>
      </w:r>
      <w:r w:rsidR="008B5F22" w:rsidRPr="009D2DD4">
        <w:t>”</w:t>
      </w:r>
      <w:r w:rsidRPr="009D2DD4">
        <w:t xml:space="preserve"> </w:t>
      </w:r>
      <w:r w:rsidR="00007570">
        <w:t xml:space="preserve"> </w:t>
      </w:r>
      <w:r w:rsidRPr="009D2DD4">
        <w:t xml:space="preserve">Among the issues that </w:t>
      </w:r>
      <w:r w:rsidR="008B2701">
        <w:t>p</w:t>
      </w:r>
      <w:r w:rsidRPr="009D2DD4">
        <w:t xml:space="preserve">opped up were how </w:t>
      </w:r>
      <w:r w:rsidR="00D91E6B">
        <w:t xml:space="preserve">to represent </w:t>
      </w:r>
      <w:r w:rsidRPr="009D2DD4">
        <w:t xml:space="preserve">silences </w:t>
      </w:r>
      <w:r w:rsidR="008B2701">
        <w:t>(</w:t>
      </w:r>
      <w:r w:rsidRPr="009D2DD4">
        <w:t>rests</w:t>
      </w:r>
      <w:r w:rsidR="008B2701">
        <w:t>)</w:t>
      </w:r>
      <w:r w:rsidRPr="009D2DD4">
        <w:t xml:space="preserve"> and </w:t>
      </w:r>
      <w:r w:rsidR="00D91E6B">
        <w:t xml:space="preserve">how to </w:t>
      </w:r>
      <w:r w:rsidR="00B504D9">
        <w:t xml:space="preserve">design the user interface </w:t>
      </w:r>
      <w:r w:rsidR="00D91E6B">
        <w:t xml:space="preserve">so that </w:t>
      </w:r>
      <w:r w:rsidR="00B504D9">
        <w:t>i</w:t>
      </w:r>
      <w:r w:rsidR="00D91E6B">
        <w:t>t</w:t>
      </w:r>
      <w:r w:rsidR="00B504D9">
        <w:t xml:space="preserve"> </w:t>
      </w:r>
      <w:r w:rsidRPr="00D91E6B">
        <w:t>ma</w:t>
      </w:r>
      <w:r w:rsidR="00D91E6B">
        <w:t>d</w:t>
      </w:r>
      <w:r w:rsidRPr="00D91E6B">
        <w:t xml:space="preserve">e sense to </w:t>
      </w:r>
      <w:r w:rsidR="00D91E6B">
        <w:t>people</w:t>
      </w:r>
      <w:r w:rsidRPr="00D91E6B">
        <w:t xml:space="preserve"> firmly rooted in </w:t>
      </w:r>
      <w:r w:rsidR="00D91E6B">
        <w:t xml:space="preserve">standard </w:t>
      </w:r>
      <w:r w:rsidRPr="00D91E6B">
        <w:t xml:space="preserve">music </w:t>
      </w:r>
      <w:r w:rsidR="00D91E6B">
        <w:t>notation.</w:t>
      </w:r>
    </w:p>
    <w:p w14:paraId="281C5877" w14:textId="77777777" w:rsidR="00FC1A21" w:rsidRDefault="008D46FD" w:rsidP="00FC1A21">
      <w:pPr>
        <w:pStyle w:val="DoubleSpaced"/>
        <w:spacing w:after="240"/>
      </w:pPr>
      <w:r>
        <w:t xml:space="preserve">One of the </w:t>
      </w:r>
      <w:r w:rsidR="00915ADB">
        <w:t xml:space="preserve">most successful computer implementations of a music student’s creative notation was created </w:t>
      </w:r>
      <w:r w:rsidR="00256142">
        <w:t>by a CS student in conjunction with</w:t>
      </w:r>
      <w:r w:rsidR="00915ADB">
        <w:t xml:space="preserve"> a </w:t>
      </w:r>
      <w:r w:rsidR="00256142">
        <w:t xml:space="preserve">music </w:t>
      </w:r>
      <w:r w:rsidR="00915ADB">
        <w:t>student who used his jacket as a found instrument.</w:t>
      </w:r>
      <w:r w:rsidR="002C05EE">
        <w:t xml:space="preserve">  </w:t>
      </w:r>
      <w:r w:rsidR="00FC1A21">
        <w:t>Figure</w:t>
      </w:r>
      <w:r w:rsidR="00FC1A21" w:rsidRPr="003337E7">
        <w:t xml:space="preserve"> </w:t>
      </w:r>
      <w:fldSimple w:instr=" seq chapno \c ">
        <w:r w:rsidR="005875D3">
          <w:rPr>
            <w:noProof/>
          </w:rPr>
          <w:t>4</w:t>
        </w:r>
      </w:fldSimple>
      <w:r w:rsidR="00A74FED">
        <w:t>-</w:t>
      </w:r>
      <w:fldSimple w:instr=" seq figno ">
        <w:r w:rsidR="005875D3">
          <w:rPr>
            <w:noProof/>
          </w:rPr>
          <w:t>8</w:t>
        </w:r>
      </w:fldSimple>
      <w:r w:rsidR="00FC1A21">
        <w:t xml:space="preserve"> shows Mike playing his piece, while Figure </w:t>
      </w:r>
      <w:fldSimple w:instr=" seq chapno \c ">
        <w:r w:rsidR="005875D3">
          <w:rPr>
            <w:noProof/>
          </w:rPr>
          <w:t>4</w:t>
        </w:r>
      </w:fldSimple>
      <w:r w:rsidR="00A74FED">
        <w:t>-</w:t>
      </w:r>
      <w:fldSimple w:instr=" seq figno ">
        <w:r w:rsidR="005875D3">
          <w:rPr>
            <w:noProof/>
          </w:rPr>
          <w:t>9</w:t>
        </w:r>
      </w:fldSimple>
      <w:r w:rsidR="00FC1A21">
        <w:t xml:space="preserve"> shows his notation.</w:t>
      </w:r>
    </w:p>
    <w:tbl>
      <w:tblPr>
        <w:tblW w:w="0" w:type="auto"/>
        <w:tblLook w:val="04A0" w:firstRow="1" w:lastRow="0" w:firstColumn="1" w:lastColumn="0" w:noHBand="0" w:noVBand="1"/>
      </w:tblPr>
      <w:tblGrid>
        <w:gridCol w:w="4428"/>
        <w:gridCol w:w="4428"/>
      </w:tblGrid>
      <w:tr w:rsidR="009D353B" w14:paraId="65BC23F7" w14:textId="77777777">
        <w:tc>
          <w:tcPr>
            <w:tcW w:w="4428" w:type="dxa"/>
          </w:tcPr>
          <w:p w14:paraId="627A972F" w14:textId="77777777" w:rsidR="009D353B" w:rsidRDefault="009D353B" w:rsidP="009D353B">
            <w:pPr>
              <w:pStyle w:val="SingleSpaced"/>
            </w:pPr>
            <w:r w:rsidRPr="007F00D1">
              <w:rPr>
                <w:i/>
              </w:rPr>
              <w:t xml:space="preserve">Figure </w:t>
            </w:r>
            <w:r w:rsidR="002A4096" w:rsidRPr="00A74FED">
              <w:rPr>
                <w:i/>
              </w:rPr>
              <w:fldChar w:fldCharType="begin"/>
            </w:r>
            <w:r w:rsidR="00A74FED" w:rsidRPr="00A74FED">
              <w:rPr>
                <w:i/>
              </w:rPr>
              <w:instrText xml:space="preserve"> seq chapno \c </w:instrText>
            </w:r>
            <w:r w:rsidR="002A4096" w:rsidRPr="00A74FED">
              <w:rPr>
                <w:i/>
              </w:rPr>
              <w:fldChar w:fldCharType="separate"/>
            </w:r>
            <w:r w:rsidR="005875D3">
              <w:rPr>
                <w:i/>
                <w:noProof/>
              </w:rPr>
              <w:t>4</w:t>
            </w:r>
            <w:r w:rsidR="002A4096" w:rsidRPr="00A74FED">
              <w:rPr>
                <w:i/>
              </w:rPr>
              <w:fldChar w:fldCharType="end"/>
            </w:r>
            <w:r w:rsidRPr="007F00D1">
              <w:rPr>
                <w:i/>
              </w:rPr>
              <w:t>-</w:t>
            </w:r>
            <w:r w:rsidR="002A4096" w:rsidRPr="007F00D1">
              <w:rPr>
                <w:i/>
              </w:rPr>
              <w:fldChar w:fldCharType="begin"/>
            </w:r>
            <w:r w:rsidRPr="007F00D1">
              <w:rPr>
                <w:i/>
              </w:rPr>
              <w:instrText xml:space="preserve"> = </w:instrText>
            </w:r>
            <w:r w:rsidR="002A4096" w:rsidRPr="007F00D1">
              <w:rPr>
                <w:i/>
              </w:rPr>
              <w:fldChar w:fldCharType="begin"/>
            </w:r>
            <w:r w:rsidRPr="007F00D1">
              <w:rPr>
                <w:i/>
              </w:rPr>
              <w:instrText xml:space="preserve"> seq figno \c </w:instrText>
            </w:r>
            <w:r w:rsidR="002A4096" w:rsidRPr="007F00D1">
              <w:rPr>
                <w:i/>
              </w:rPr>
              <w:fldChar w:fldCharType="separate"/>
            </w:r>
            <w:r w:rsidR="005875D3">
              <w:rPr>
                <w:i/>
                <w:noProof/>
              </w:rPr>
              <w:instrText>9</w:instrText>
            </w:r>
            <w:r w:rsidR="002A4096" w:rsidRPr="007F00D1">
              <w:rPr>
                <w:i/>
              </w:rPr>
              <w:fldChar w:fldCharType="end"/>
            </w:r>
            <w:r w:rsidRPr="007F00D1">
              <w:rPr>
                <w:i/>
              </w:rPr>
              <w:instrText xml:space="preserve"> - 1 </w:instrText>
            </w:r>
            <w:r w:rsidR="002A4096" w:rsidRPr="007F00D1">
              <w:rPr>
                <w:i/>
              </w:rPr>
              <w:fldChar w:fldCharType="separate"/>
            </w:r>
            <w:r w:rsidR="005875D3">
              <w:rPr>
                <w:i/>
                <w:noProof/>
              </w:rPr>
              <w:t>8</w:t>
            </w:r>
            <w:r w:rsidR="002A4096" w:rsidRPr="007F00D1">
              <w:rPr>
                <w:i/>
              </w:rPr>
              <w:fldChar w:fldCharType="end"/>
            </w:r>
            <w:r w:rsidRPr="003F6CAD">
              <w:t>.</w:t>
            </w:r>
            <w:r>
              <w:t xml:space="preserve">   Mike playing his original </w:t>
            </w:r>
            <w:r w:rsidRPr="007F00D1">
              <w:rPr>
                <w:i/>
              </w:rPr>
              <w:t>Eine Kleine Jacket Musik</w:t>
            </w:r>
            <w:r>
              <w:t xml:space="preserve"> on his jacket.</w:t>
            </w:r>
            <w:r w:rsidR="00652639">
              <w:t xml:space="preserve">  </w:t>
            </w:r>
            <w:r w:rsidR="00473ACF">
              <w:t>(</w:t>
            </w:r>
            <w:r w:rsidR="00652639" w:rsidRPr="00652639">
              <w:t xml:space="preserve">A video of Mike performing his original </w:t>
            </w:r>
            <w:r w:rsidR="00652639" w:rsidRPr="00473ACF">
              <w:rPr>
                <w:i/>
              </w:rPr>
              <w:t>Eine Kleine Jacket Musik</w:t>
            </w:r>
            <w:r w:rsidR="00652639" w:rsidRPr="00652639">
              <w:t xml:space="preserve"> can be found at </w:t>
            </w:r>
            <w:r w:rsidR="00652639" w:rsidRPr="00E0538E">
              <w:rPr>
                <w:rFonts w:ascii="Verdana" w:hAnsi="Verdana"/>
                <w:sz w:val="20"/>
              </w:rPr>
              <w:t>http://www.youtube.com/</w:t>
            </w:r>
            <w:r w:rsidR="00AC3D22" w:rsidRPr="00E0538E">
              <w:rPr>
                <w:rFonts w:ascii="Verdana" w:hAnsi="Verdana"/>
                <w:sz w:val="20"/>
              </w:rPr>
              <w:t xml:space="preserve"> </w:t>
            </w:r>
            <w:r w:rsidR="00652639" w:rsidRPr="00E0538E">
              <w:rPr>
                <w:rFonts w:ascii="Verdana" w:hAnsi="Verdana"/>
                <w:sz w:val="20"/>
              </w:rPr>
              <w:t>performamatics#p/u/10/iD4dEZOTiIg</w:t>
            </w:r>
            <w:r w:rsidR="00652639" w:rsidRPr="00652639">
              <w:t>.</w:t>
            </w:r>
            <w:r w:rsidR="00115090">
              <w:t>)</w:t>
            </w:r>
          </w:p>
          <w:p w14:paraId="1406CAA2" w14:textId="77777777" w:rsidR="009D353B" w:rsidRDefault="009D353B" w:rsidP="007F00D1">
            <w:pPr>
              <w:pStyle w:val="DoubleSpaced"/>
              <w:spacing w:after="240"/>
              <w:ind w:firstLine="0"/>
            </w:pPr>
          </w:p>
        </w:tc>
        <w:tc>
          <w:tcPr>
            <w:tcW w:w="4428" w:type="dxa"/>
          </w:tcPr>
          <w:p w14:paraId="6398532F" w14:textId="77777777" w:rsidR="009D353B" w:rsidRDefault="008456BB" w:rsidP="007F00D1">
            <w:pPr>
              <w:pStyle w:val="DoubleSpaced"/>
              <w:spacing w:after="240"/>
              <w:ind w:firstLine="0"/>
              <w:jc w:val="right"/>
            </w:pPr>
            <w:r>
              <w:rPr>
                <w:noProof/>
              </w:rPr>
              <w:drawing>
                <wp:inline distT="0" distB="0" distL="0" distR="0" wp14:anchorId="23500F66" wp14:editId="516B8AA7">
                  <wp:extent cx="2453640" cy="2651760"/>
                  <wp:effectExtent l="38100" t="19050" r="2286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2453640" cy="2651760"/>
                          </a:xfrm>
                          <a:prstGeom prst="rect">
                            <a:avLst/>
                          </a:prstGeom>
                          <a:noFill/>
                          <a:ln w="9525" cmpd="sng">
                            <a:solidFill>
                              <a:srgbClr val="000000"/>
                            </a:solidFill>
                            <a:miter lim="800000"/>
                            <a:headEnd/>
                            <a:tailEnd/>
                          </a:ln>
                          <a:effectLst/>
                        </pic:spPr>
                      </pic:pic>
                    </a:graphicData>
                  </a:graphic>
                </wp:inline>
              </w:drawing>
            </w:r>
          </w:p>
        </w:tc>
      </w:tr>
    </w:tbl>
    <w:p w14:paraId="7DBC982A" w14:textId="77777777" w:rsidR="00993860" w:rsidRDefault="008456BB" w:rsidP="009D353B">
      <w:pPr>
        <w:pStyle w:val="SingleSpaced"/>
        <w:keepNext/>
        <w:spacing w:after="120"/>
        <w:jc w:val="center"/>
      </w:pPr>
      <w:r>
        <w:rPr>
          <w:noProof/>
        </w:rPr>
        <w:drawing>
          <wp:inline distT="0" distB="0" distL="0" distR="0" wp14:anchorId="25B31744" wp14:editId="62904313">
            <wp:extent cx="5029200" cy="27432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l="-3847" t="-7527" r="-3847" b="-7527"/>
                    <a:stretch>
                      <a:fillRect/>
                    </a:stretch>
                  </pic:blipFill>
                  <pic:spPr bwMode="auto">
                    <a:xfrm>
                      <a:off x="0" y="0"/>
                      <a:ext cx="5029200" cy="2743200"/>
                    </a:xfrm>
                    <a:prstGeom prst="rect">
                      <a:avLst/>
                    </a:prstGeom>
                    <a:noFill/>
                    <a:ln w="9525" cmpd="sng">
                      <a:solidFill>
                        <a:srgbClr val="000000"/>
                      </a:solidFill>
                      <a:miter lim="800000"/>
                      <a:headEnd/>
                      <a:tailEnd/>
                    </a:ln>
                    <a:effectLst/>
                  </pic:spPr>
                </pic:pic>
              </a:graphicData>
            </a:graphic>
          </wp:inline>
        </w:drawing>
      </w:r>
    </w:p>
    <w:p w14:paraId="47267081" w14:textId="77777777" w:rsidR="00993860" w:rsidRPr="00993860" w:rsidRDefault="00993860" w:rsidP="00993860">
      <w:pPr>
        <w:pStyle w:val="SingleSpaced"/>
        <w:spacing w:after="480"/>
        <w:jc w:val="center"/>
      </w:pPr>
      <w:r>
        <w:rPr>
          <w:i/>
        </w:rPr>
        <w:t xml:space="preserve">Figure </w:t>
      </w:r>
      <w:r w:rsidR="002A4096" w:rsidRPr="00A74FED">
        <w:rPr>
          <w:i/>
        </w:rPr>
        <w:fldChar w:fldCharType="begin"/>
      </w:r>
      <w:r w:rsidR="00D74D24" w:rsidRPr="00A74FED">
        <w:rPr>
          <w:i/>
        </w:rPr>
        <w:instrText xml:space="preserve"> seq chapno \c </w:instrText>
      </w:r>
      <w:r w:rsidR="002A4096" w:rsidRPr="00A74FED">
        <w:rPr>
          <w:i/>
        </w:rPr>
        <w:fldChar w:fldCharType="separate"/>
      </w:r>
      <w:r w:rsidR="005875D3">
        <w:rPr>
          <w:i/>
          <w:noProof/>
        </w:rPr>
        <w:t>4</w:t>
      </w:r>
      <w:r w:rsidR="002A4096" w:rsidRPr="00A74FED">
        <w:rPr>
          <w:i/>
        </w:rPr>
        <w:fldChar w:fldCharType="end"/>
      </w:r>
      <w:r w:rsidR="00762D7C">
        <w:rPr>
          <w:i/>
        </w:rPr>
        <w:t>-</w:t>
      </w:r>
      <w:r w:rsidR="002A4096" w:rsidRPr="0043273D">
        <w:rPr>
          <w:i/>
        </w:rPr>
        <w:fldChar w:fldCharType="begin"/>
      </w:r>
      <w:r w:rsidR="00530615" w:rsidRPr="0043273D">
        <w:rPr>
          <w:i/>
        </w:rPr>
        <w:instrText xml:space="preserve"> seq figno \c </w:instrText>
      </w:r>
      <w:r w:rsidR="002A4096" w:rsidRPr="0043273D">
        <w:rPr>
          <w:i/>
        </w:rPr>
        <w:fldChar w:fldCharType="separate"/>
      </w:r>
      <w:r w:rsidR="005875D3">
        <w:rPr>
          <w:i/>
          <w:noProof/>
        </w:rPr>
        <w:t>9</w:t>
      </w:r>
      <w:r w:rsidR="002A4096" w:rsidRPr="0043273D">
        <w:rPr>
          <w:i/>
        </w:rPr>
        <w:fldChar w:fldCharType="end"/>
      </w:r>
      <w:r>
        <w:rPr>
          <w:i/>
        </w:rPr>
        <w:t>.</w:t>
      </w:r>
      <w:r>
        <w:t xml:space="preserve">  Mike’s creative notation for playing his jacket.</w:t>
      </w:r>
    </w:p>
    <w:p w14:paraId="28B6D869" w14:textId="77777777" w:rsidR="004E3BF3" w:rsidRDefault="004E3BF3" w:rsidP="00FC6C61">
      <w:pPr>
        <w:pStyle w:val="DoubleSpaced"/>
      </w:pPr>
      <w:r>
        <w:t>The next s</w:t>
      </w:r>
      <w:r w:rsidR="00A77D3E">
        <w:t>ix</w:t>
      </w:r>
      <w:r>
        <w:t xml:space="preserve"> figures </w:t>
      </w:r>
      <w:r w:rsidR="00A77D3E">
        <w:t>give a feel for the music composition program that Chris created for Mike’s notation.  It is interesting to note both the pros and cons of this program from a user po</w:t>
      </w:r>
      <w:r w:rsidR="00762D7C">
        <w:t xml:space="preserve">int of view.  First, in Figure </w:t>
      </w:r>
      <w:fldSimple w:instr=" seq chapno \c ">
        <w:r w:rsidR="005875D3">
          <w:rPr>
            <w:noProof/>
          </w:rPr>
          <w:t>4</w:t>
        </w:r>
      </w:fldSimple>
      <w:r w:rsidR="00D74D24" w:rsidRPr="00D74D24">
        <w:t>-</w:t>
      </w:r>
      <w:fldSimple w:instr=" seq figno ">
        <w:r w:rsidR="005875D3">
          <w:rPr>
            <w:noProof/>
          </w:rPr>
          <w:t>10</w:t>
        </w:r>
      </w:fldSimple>
      <w:r w:rsidR="00A77D3E">
        <w:t>, we see the toolbar at the left of the window.</w:t>
      </w:r>
      <w:r w:rsidR="006F4B98">
        <w:t xml:space="preserve">  The icons were captured directly from Mike’s original, hand-written notation.  Note in particular the last icon: a blank.  This was added after the initial usability test to satisfy the need for notating a rest.</w:t>
      </w:r>
    </w:p>
    <w:p w14:paraId="0998FBEE" w14:textId="77777777" w:rsidR="00EC3395" w:rsidRDefault="00FC6C61" w:rsidP="006F4B98">
      <w:pPr>
        <w:pStyle w:val="DoubleSpaced"/>
        <w:spacing w:after="240"/>
      </w:pPr>
      <w:r>
        <w:t xml:space="preserve">Figure </w:t>
      </w:r>
      <w:fldSimple w:instr=" seq chapno \c ">
        <w:r w:rsidR="005875D3">
          <w:rPr>
            <w:noProof/>
          </w:rPr>
          <w:t>4</w:t>
        </w:r>
      </w:fldSimple>
      <w:r w:rsidR="00282F87" w:rsidRPr="00D74D24">
        <w:t>-</w:t>
      </w:r>
      <w:fldSimple w:instr=" seq figno ">
        <w:r w:rsidR="005875D3">
          <w:rPr>
            <w:noProof/>
          </w:rPr>
          <w:t>11</w:t>
        </w:r>
      </w:fldSimple>
      <w:r>
        <w:t xml:space="preserve"> shows the program after a number of icons have been dragged onto the left-hand and right-hand “staffs.”</w:t>
      </w:r>
      <w:r w:rsidR="00EC3395">
        <w:t xml:space="preserve">  Icons can also be added by double-clicking them, in which case they will be added to the right of the last icon added or the currently selected icon.  (More on selecting icons in a second...)</w:t>
      </w:r>
    </w:p>
    <w:p w14:paraId="4D058D63" w14:textId="77777777" w:rsidR="004E3BF3" w:rsidRDefault="008456BB" w:rsidP="006F3E0B">
      <w:pPr>
        <w:pStyle w:val="DoubleSpaced"/>
        <w:spacing w:after="120" w:line="240" w:lineRule="auto"/>
        <w:ind w:firstLine="0"/>
      </w:pPr>
      <w:r>
        <w:rPr>
          <w:noProof/>
        </w:rPr>
        <w:drawing>
          <wp:inline distT="0" distB="0" distL="0" distR="0" wp14:anchorId="536A12A8" wp14:editId="275AA04F">
            <wp:extent cx="5486400" cy="303276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486400" cy="3032760"/>
                    </a:xfrm>
                    <a:prstGeom prst="rect">
                      <a:avLst/>
                    </a:prstGeom>
                    <a:noFill/>
                    <a:ln w="9525">
                      <a:noFill/>
                      <a:miter lim="800000"/>
                      <a:headEnd/>
                      <a:tailEnd/>
                    </a:ln>
                  </pic:spPr>
                </pic:pic>
              </a:graphicData>
            </a:graphic>
          </wp:inline>
        </w:drawing>
      </w:r>
    </w:p>
    <w:p w14:paraId="690DE415" w14:textId="77777777" w:rsidR="006F3E0B" w:rsidRDefault="006F3E0B" w:rsidP="006F3E0B">
      <w:pPr>
        <w:pStyle w:val="DoubleSpaced"/>
        <w:spacing w:after="480" w:line="240" w:lineRule="auto"/>
        <w:ind w:firstLine="0"/>
        <w:jc w:val="center"/>
      </w:pPr>
      <w:r w:rsidRPr="006F4B98">
        <w:rPr>
          <w:i/>
        </w:rPr>
        <w:t xml:space="preserve">Figure </w:t>
      </w:r>
      <w:r w:rsidR="002A4096" w:rsidRPr="00D76BD2">
        <w:rPr>
          <w:i/>
        </w:rPr>
        <w:fldChar w:fldCharType="begin"/>
      </w:r>
      <w:r w:rsidR="00D76BD2" w:rsidRPr="00D76BD2">
        <w:rPr>
          <w:i/>
        </w:rPr>
        <w:instrText xml:space="preserve"> seq chapno \c </w:instrText>
      </w:r>
      <w:r w:rsidR="002A4096" w:rsidRPr="00D76BD2">
        <w:rPr>
          <w:i/>
        </w:rPr>
        <w:fldChar w:fldCharType="separate"/>
      </w:r>
      <w:r w:rsidR="005875D3">
        <w:rPr>
          <w:i/>
          <w:noProof/>
        </w:rPr>
        <w:t>4</w:t>
      </w:r>
      <w:r w:rsidR="002A4096" w:rsidRPr="00D76BD2">
        <w:rPr>
          <w:i/>
        </w:rPr>
        <w:fldChar w:fldCharType="end"/>
      </w:r>
      <w:r w:rsidR="00D76BD2" w:rsidRPr="00D76BD2">
        <w:rPr>
          <w:i/>
        </w:rPr>
        <w:t>-</w:t>
      </w:r>
      <w:r w:rsidR="002A4096">
        <w:rPr>
          <w:i/>
        </w:rPr>
        <w:fldChar w:fldCharType="begin"/>
      </w:r>
      <w:r w:rsidR="00311AC8">
        <w:rPr>
          <w:i/>
        </w:rPr>
        <w:instrText xml:space="preserve"> = </w:instrText>
      </w:r>
      <w:r w:rsidR="002A4096" w:rsidRPr="0043273D">
        <w:rPr>
          <w:i/>
        </w:rPr>
        <w:fldChar w:fldCharType="begin"/>
      </w:r>
      <w:r w:rsidR="00311AC8" w:rsidRPr="0043273D">
        <w:rPr>
          <w:i/>
        </w:rPr>
        <w:instrText xml:space="preserve"> seq figno \c </w:instrText>
      </w:r>
      <w:r w:rsidR="002A4096" w:rsidRPr="0043273D">
        <w:rPr>
          <w:i/>
        </w:rPr>
        <w:fldChar w:fldCharType="separate"/>
      </w:r>
      <w:r w:rsidR="005875D3">
        <w:rPr>
          <w:i/>
          <w:noProof/>
        </w:rPr>
        <w:instrText>11</w:instrText>
      </w:r>
      <w:r w:rsidR="002A4096" w:rsidRPr="0043273D">
        <w:rPr>
          <w:i/>
        </w:rPr>
        <w:fldChar w:fldCharType="end"/>
      </w:r>
      <w:r w:rsidR="00311AC8">
        <w:rPr>
          <w:i/>
        </w:rPr>
        <w:instrText xml:space="preserve"> - 1 </w:instrText>
      </w:r>
      <w:r w:rsidR="002A4096">
        <w:rPr>
          <w:i/>
        </w:rPr>
        <w:fldChar w:fldCharType="separate"/>
      </w:r>
      <w:r w:rsidR="005875D3">
        <w:rPr>
          <w:i/>
          <w:noProof/>
        </w:rPr>
        <w:t>10</w:t>
      </w:r>
      <w:r w:rsidR="002A4096">
        <w:rPr>
          <w:i/>
        </w:rPr>
        <w:fldChar w:fldCharType="end"/>
      </w:r>
      <w:r w:rsidRPr="006F4B98">
        <w:rPr>
          <w:i/>
        </w:rPr>
        <w:t>.</w:t>
      </w:r>
      <w:r>
        <w:t xml:space="preserve">  Program for com</w:t>
      </w:r>
      <w:r w:rsidR="00B71077">
        <w:t xml:space="preserve">posing jacket notation </w:t>
      </w:r>
      <w:r w:rsidR="005C37FD">
        <w:t>(step</w:t>
      </w:r>
      <w:r w:rsidR="00B71077">
        <w:t xml:space="preserve"> 1</w:t>
      </w:r>
      <w:r w:rsidR="005C37FD">
        <w:t>)</w:t>
      </w:r>
      <w:r w:rsidR="00B71077">
        <w:t>, showing the icon toolbar and a series of right- and left-hand “</w:t>
      </w:r>
      <w:r w:rsidR="00E21728">
        <w:t>staffs</w:t>
      </w:r>
      <w:r w:rsidR="00B71077">
        <w:t>”</w:t>
      </w:r>
      <w:r w:rsidR="00E21728">
        <w:t xml:space="preserve"> </w:t>
      </w:r>
      <w:r w:rsidR="003C2DDB">
        <w:t>group</w:t>
      </w:r>
      <w:r w:rsidR="00E21728">
        <w:t>ed into “systems.”</w:t>
      </w:r>
    </w:p>
    <w:p w14:paraId="54F3E0A8" w14:textId="77777777" w:rsidR="004E3BF3" w:rsidRDefault="008456BB" w:rsidP="00D27564">
      <w:pPr>
        <w:pStyle w:val="DoubleSpaced"/>
        <w:spacing w:after="120" w:line="240" w:lineRule="auto"/>
        <w:ind w:firstLine="0"/>
      </w:pPr>
      <w:r>
        <w:rPr>
          <w:noProof/>
        </w:rPr>
        <w:drawing>
          <wp:inline distT="0" distB="0" distL="0" distR="0" wp14:anchorId="5AC4B20B" wp14:editId="46EF2471">
            <wp:extent cx="5486400" cy="30099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5486400" cy="3009900"/>
                    </a:xfrm>
                    <a:prstGeom prst="rect">
                      <a:avLst/>
                    </a:prstGeom>
                    <a:noFill/>
                    <a:ln w="9525">
                      <a:noFill/>
                      <a:miter lim="800000"/>
                      <a:headEnd/>
                      <a:tailEnd/>
                    </a:ln>
                  </pic:spPr>
                </pic:pic>
              </a:graphicData>
            </a:graphic>
          </wp:inline>
        </w:drawing>
      </w:r>
    </w:p>
    <w:p w14:paraId="2AFE5D81" w14:textId="77777777" w:rsidR="00D27564" w:rsidRDefault="00D27564" w:rsidP="00D27564">
      <w:pPr>
        <w:pStyle w:val="DoubleSpaced"/>
        <w:spacing w:after="480" w:line="240" w:lineRule="auto"/>
        <w:ind w:firstLine="0"/>
        <w:jc w:val="center"/>
      </w:pPr>
      <w:r w:rsidRPr="006F4B98">
        <w:rPr>
          <w:i/>
        </w:rPr>
        <w:t xml:space="preserve">Figure </w:t>
      </w:r>
      <w:r w:rsidR="002A4096" w:rsidRPr="00D76BD2">
        <w:rPr>
          <w:i/>
        </w:rPr>
        <w:fldChar w:fldCharType="begin"/>
      </w:r>
      <w:r w:rsidR="00D76BD2" w:rsidRPr="00D76BD2">
        <w:rPr>
          <w:i/>
        </w:rPr>
        <w:instrText xml:space="preserve"> seq chapno \c </w:instrText>
      </w:r>
      <w:r w:rsidR="002A4096" w:rsidRPr="00D76BD2">
        <w:rPr>
          <w:i/>
        </w:rPr>
        <w:fldChar w:fldCharType="separate"/>
      </w:r>
      <w:r w:rsidR="005875D3">
        <w:rPr>
          <w:i/>
          <w:noProof/>
        </w:rPr>
        <w:t>4</w:t>
      </w:r>
      <w:r w:rsidR="002A4096" w:rsidRPr="00D76BD2">
        <w:rPr>
          <w:i/>
        </w:rPr>
        <w:fldChar w:fldCharType="end"/>
      </w:r>
      <w:r w:rsidR="00D76BD2" w:rsidRPr="00D76BD2">
        <w:rPr>
          <w:i/>
        </w:rPr>
        <w:t>-</w:t>
      </w:r>
      <w:r w:rsidR="002A4096" w:rsidRPr="0043273D">
        <w:rPr>
          <w:i/>
        </w:rPr>
        <w:fldChar w:fldCharType="begin"/>
      </w:r>
      <w:r w:rsidR="00311AC8" w:rsidRPr="0043273D">
        <w:rPr>
          <w:i/>
        </w:rPr>
        <w:instrText xml:space="preserve"> seq figno \c </w:instrText>
      </w:r>
      <w:r w:rsidR="002A4096" w:rsidRPr="0043273D">
        <w:rPr>
          <w:i/>
        </w:rPr>
        <w:fldChar w:fldCharType="separate"/>
      </w:r>
      <w:r w:rsidR="005875D3">
        <w:rPr>
          <w:i/>
          <w:noProof/>
        </w:rPr>
        <w:t>11</w:t>
      </w:r>
      <w:r w:rsidR="002A4096" w:rsidRPr="0043273D">
        <w:rPr>
          <w:i/>
        </w:rPr>
        <w:fldChar w:fldCharType="end"/>
      </w:r>
      <w:r w:rsidRPr="006F4B98">
        <w:rPr>
          <w:i/>
        </w:rPr>
        <w:t>.</w:t>
      </w:r>
      <w:r>
        <w:t xml:space="preserve">  Program for composing jacket notation </w:t>
      </w:r>
      <w:r w:rsidR="005C37FD">
        <w:t xml:space="preserve">(step </w:t>
      </w:r>
      <w:r>
        <w:t>2</w:t>
      </w:r>
      <w:r w:rsidR="005C37FD">
        <w:t>)</w:t>
      </w:r>
      <w:r w:rsidR="00B71077">
        <w:t>, showing icons added to the first “system</w:t>
      </w:r>
      <w:r>
        <w:t>.</w:t>
      </w:r>
      <w:r w:rsidR="00B71077">
        <w:t>”</w:t>
      </w:r>
    </w:p>
    <w:p w14:paraId="7B55FAD9" w14:textId="77777777" w:rsidR="00EC3395" w:rsidRDefault="00EC3395" w:rsidP="00EC3395">
      <w:pPr>
        <w:pStyle w:val="DoubleSpaced"/>
        <w:spacing w:after="240"/>
      </w:pPr>
      <w:r>
        <w:t>In Figure</w:t>
      </w:r>
      <w:r w:rsidR="00353103">
        <w:t xml:space="preserve"> </w:t>
      </w:r>
      <w:fldSimple w:instr=" seq chapno \c ">
        <w:r w:rsidR="005875D3">
          <w:rPr>
            <w:noProof/>
          </w:rPr>
          <w:t>4</w:t>
        </w:r>
      </w:fldSimple>
      <w:r w:rsidR="003C6183" w:rsidRPr="00D74D24">
        <w:t>-</w:t>
      </w:r>
      <w:fldSimple w:instr=" seq figno ">
        <w:r w:rsidR="005875D3">
          <w:rPr>
            <w:noProof/>
          </w:rPr>
          <w:t>12</w:t>
        </w:r>
      </w:fldSimple>
      <w:r>
        <w:t xml:space="preserve">, the user has “selected” the sixth icon in the left-hand staff of the first system.  Note the cursor that appears to the right of </w:t>
      </w:r>
      <w:r w:rsidR="00B71077">
        <w:t>this icon to indicate the next logical insertion point.  But the user</w:t>
      </w:r>
      <w:r>
        <w:t xml:space="preserve"> </w:t>
      </w:r>
      <w:r w:rsidR="00B71077">
        <w:t>isn’t going to insert another icon, he’s going to delete the currently selected on</w:t>
      </w:r>
      <w:r w:rsidR="0001127F">
        <w:t>e</w:t>
      </w:r>
      <w:r w:rsidR="00B71077">
        <w:t xml:space="preserve"> by </w:t>
      </w:r>
      <w:r>
        <w:t>press</w:t>
      </w:r>
      <w:r w:rsidR="00B71077">
        <w:t>ing</w:t>
      </w:r>
      <w:r>
        <w:t xml:space="preserve"> the </w:t>
      </w:r>
      <w:r w:rsidRPr="00EC3395">
        <w:rPr>
          <w:rFonts w:ascii="Arial" w:hAnsi="Arial" w:cs="Arial"/>
          <w:sz w:val="20"/>
        </w:rPr>
        <w:t>Delete</w:t>
      </w:r>
      <w:r>
        <w:t xml:space="preserve"> key.  </w:t>
      </w:r>
    </w:p>
    <w:p w14:paraId="2C8540A2" w14:textId="77777777" w:rsidR="004E3BF3" w:rsidRDefault="008456BB" w:rsidP="00FC6C61">
      <w:pPr>
        <w:pStyle w:val="DoubleSpaced"/>
        <w:spacing w:after="120" w:line="240" w:lineRule="auto"/>
        <w:ind w:firstLine="0"/>
      </w:pPr>
      <w:r>
        <w:rPr>
          <w:noProof/>
        </w:rPr>
        <w:drawing>
          <wp:inline distT="0" distB="0" distL="0" distR="0" wp14:anchorId="5F55D1B9" wp14:editId="7A5B9BC4">
            <wp:extent cx="5486400" cy="3009900"/>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486400" cy="3009900"/>
                    </a:xfrm>
                    <a:prstGeom prst="rect">
                      <a:avLst/>
                    </a:prstGeom>
                    <a:noFill/>
                    <a:ln w="9525">
                      <a:noFill/>
                      <a:miter lim="800000"/>
                      <a:headEnd/>
                      <a:tailEnd/>
                    </a:ln>
                  </pic:spPr>
                </pic:pic>
              </a:graphicData>
            </a:graphic>
          </wp:inline>
        </w:drawing>
      </w:r>
    </w:p>
    <w:p w14:paraId="0F0D4C9D" w14:textId="77777777" w:rsidR="00FC6C61" w:rsidRDefault="00FC6C61" w:rsidP="00FC6C61">
      <w:pPr>
        <w:pStyle w:val="DoubleSpaced"/>
        <w:spacing w:after="480" w:line="240" w:lineRule="auto"/>
        <w:ind w:firstLine="0"/>
        <w:jc w:val="center"/>
      </w:pPr>
      <w:r w:rsidRPr="006F4B98">
        <w:rPr>
          <w:i/>
        </w:rPr>
        <w:t xml:space="preserve">Figure </w:t>
      </w:r>
      <w:r w:rsidR="002A4096">
        <w:rPr>
          <w:i/>
        </w:rPr>
        <w:fldChar w:fldCharType="begin"/>
      </w:r>
      <w:r w:rsidR="003329BC">
        <w:rPr>
          <w:i/>
        </w:rPr>
        <w:instrText xml:space="preserve"> seq chapno \c </w:instrText>
      </w:r>
      <w:r w:rsidR="002A4096">
        <w:rPr>
          <w:i/>
        </w:rPr>
        <w:fldChar w:fldCharType="separate"/>
      </w:r>
      <w:r w:rsidR="005875D3">
        <w:rPr>
          <w:i/>
          <w:noProof/>
        </w:rPr>
        <w:t>4</w:t>
      </w:r>
      <w:r w:rsidR="002A4096">
        <w:rPr>
          <w:i/>
        </w:rPr>
        <w:fldChar w:fldCharType="end"/>
      </w:r>
      <w:r w:rsidR="003329BC">
        <w:rPr>
          <w:i/>
        </w:rPr>
        <w:t>-</w:t>
      </w:r>
      <w:r w:rsidR="002A4096" w:rsidRPr="0043273D">
        <w:rPr>
          <w:i/>
        </w:rPr>
        <w:fldChar w:fldCharType="begin"/>
      </w:r>
      <w:r w:rsidR="00353103" w:rsidRPr="0043273D">
        <w:rPr>
          <w:i/>
        </w:rPr>
        <w:instrText xml:space="preserve"> seq figno \c </w:instrText>
      </w:r>
      <w:r w:rsidR="002A4096" w:rsidRPr="0043273D">
        <w:rPr>
          <w:i/>
        </w:rPr>
        <w:fldChar w:fldCharType="separate"/>
      </w:r>
      <w:r w:rsidR="005875D3">
        <w:rPr>
          <w:i/>
          <w:noProof/>
        </w:rPr>
        <w:t>12</w:t>
      </w:r>
      <w:r w:rsidR="002A4096" w:rsidRPr="0043273D">
        <w:rPr>
          <w:i/>
        </w:rPr>
        <w:fldChar w:fldCharType="end"/>
      </w:r>
      <w:r w:rsidRPr="006F4B98">
        <w:rPr>
          <w:i/>
        </w:rPr>
        <w:t>.</w:t>
      </w:r>
      <w:r>
        <w:t xml:space="preserve">  Progra</w:t>
      </w:r>
      <w:r w:rsidR="000D145D">
        <w:t>m for composing jacket notation</w:t>
      </w:r>
      <w:r>
        <w:t xml:space="preserve"> </w:t>
      </w:r>
      <w:r w:rsidR="000D145D">
        <w:t xml:space="preserve">(step </w:t>
      </w:r>
      <w:r>
        <w:t>3</w:t>
      </w:r>
      <w:r w:rsidR="000D145D">
        <w:t>)</w:t>
      </w:r>
      <w:r w:rsidR="006D67AA">
        <w:t>, showing the result of clic</w:t>
      </w:r>
      <w:r w:rsidR="00D14860">
        <w:t>king the sixth icon in the left-</w:t>
      </w:r>
      <w:r w:rsidR="006D67AA">
        <w:t>hand staff of the first system to “select” it</w:t>
      </w:r>
      <w:r>
        <w:t>.</w:t>
      </w:r>
    </w:p>
    <w:p w14:paraId="0C40DAA3" w14:textId="77777777" w:rsidR="00725B5B" w:rsidRPr="00725B5B" w:rsidRDefault="00241262" w:rsidP="00D42733">
      <w:pPr>
        <w:pStyle w:val="DoubleSpaced"/>
        <w:spacing w:after="240"/>
      </w:pPr>
      <w:r>
        <w:t xml:space="preserve">The result of that action is shown in Figure </w:t>
      </w:r>
      <w:fldSimple w:instr=" seq chapno \c ">
        <w:r w:rsidR="005875D3">
          <w:rPr>
            <w:noProof/>
          </w:rPr>
          <w:t>4</w:t>
        </w:r>
      </w:fldSimple>
      <w:r w:rsidR="003C6183" w:rsidRPr="00D74D24">
        <w:t>-</w:t>
      </w:r>
      <w:fldSimple w:instr=" seq figno ">
        <w:r w:rsidR="005875D3">
          <w:rPr>
            <w:noProof/>
          </w:rPr>
          <w:t>13</w:t>
        </w:r>
      </w:fldSimple>
      <w:r>
        <w:t xml:space="preserve">.  </w:t>
      </w:r>
      <w:r w:rsidRPr="0078712D">
        <w:rPr>
          <w:i/>
        </w:rPr>
        <w:t>Note the loss of the insertion point cursor.</w:t>
      </w:r>
      <w:r>
        <w:rPr>
          <w:i/>
        </w:rPr>
        <w:t xml:space="preserve">  </w:t>
      </w:r>
      <w:r w:rsidR="00725B5B">
        <w:t>In Figure</w:t>
      </w:r>
      <w:r w:rsidR="00353103">
        <w:t xml:space="preserve"> </w:t>
      </w:r>
      <w:fldSimple w:instr=" seq chapno \c ">
        <w:r w:rsidR="005875D3">
          <w:rPr>
            <w:noProof/>
          </w:rPr>
          <w:t>4</w:t>
        </w:r>
      </w:fldSimple>
      <w:r w:rsidR="003C6183" w:rsidRPr="00D74D24">
        <w:t>-</w:t>
      </w:r>
      <w:fldSimple w:instr=" seq figno ">
        <w:r w:rsidR="005875D3">
          <w:rPr>
            <w:noProof/>
          </w:rPr>
          <w:t>14</w:t>
        </w:r>
      </w:fldSimple>
      <w:r w:rsidR="00725B5B">
        <w:t xml:space="preserve">, the user is about to add a new icon immediately after deleting one.  Figure </w:t>
      </w:r>
      <w:fldSimple w:instr=" seq chapno \c ">
        <w:r w:rsidR="005875D3">
          <w:rPr>
            <w:noProof/>
          </w:rPr>
          <w:t>4</w:t>
        </w:r>
      </w:fldSimple>
      <w:r w:rsidR="003C6183" w:rsidRPr="00D74D24">
        <w:t>-</w:t>
      </w:r>
      <w:fldSimple w:instr=" seq figno ">
        <w:r w:rsidR="005875D3">
          <w:rPr>
            <w:noProof/>
          </w:rPr>
          <w:t>15</w:t>
        </w:r>
      </w:fldSimple>
      <w:r w:rsidR="00725B5B">
        <w:t xml:space="preserve"> shows the result of that operation.</w:t>
      </w:r>
      <w:r w:rsidR="00F011A4">
        <w:t xml:space="preserve">  </w:t>
      </w:r>
    </w:p>
    <w:p w14:paraId="2F104A26" w14:textId="77777777" w:rsidR="004E3BF3" w:rsidRDefault="008456BB" w:rsidP="00FC6C61">
      <w:pPr>
        <w:pStyle w:val="DoubleSpaced"/>
        <w:spacing w:after="120" w:line="240" w:lineRule="auto"/>
        <w:ind w:firstLine="0"/>
      </w:pPr>
      <w:r>
        <w:rPr>
          <w:noProof/>
        </w:rPr>
        <w:drawing>
          <wp:inline distT="0" distB="0" distL="0" distR="0" wp14:anchorId="2773AE2F" wp14:editId="1BEDFDD8">
            <wp:extent cx="5486400" cy="3009900"/>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486400" cy="3009900"/>
                    </a:xfrm>
                    <a:prstGeom prst="rect">
                      <a:avLst/>
                    </a:prstGeom>
                    <a:noFill/>
                    <a:ln w="9525">
                      <a:noFill/>
                      <a:miter lim="800000"/>
                      <a:headEnd/>
                      <a:tailEnd/>
                    </a:ln>
                  </pic:spPr>
                </pic:pic>
              </a:graphicData>
            </a:graphic>
          </wp:inline>
        </w:drawing>
      </w:r>
    </w:p>
    <w:p w14:paraId="1EF970B8" w14:textId="77777777" w:rsidR="00FC6C61" w:rsidRDefault="00FC6C61" w:rsidP="00FC6C61">
      <w:pPr>
        <w:pStyle w:val="DoubleSpaced"/>
        <w:spacing w:after="480" w:line="240" w:lineRule="auto"/>
        <w:ind w:firstLine="0"/>
        <w:jc w:val="center"/>
      </w:pPr>
      <w:r w:rsidRPr="006F4B98">
        <w:rPr>
          <w:i/>
        </w:rPr>
        <w:t xml:space="preserve">Figure </w:t>
      </w:r>
      <w:r w:rsidR="002A4096">
        <w:rPr>
          <w:i/>
        </w:rPr>
        <w:fldChar w:fldCharType="begin"/>
      </w:r>
      <w:r w:rsidR="00280DC9">
        <w:rPr>
          <w:i/>
        </w:rPr>
        <w:instrText xml:space="preserve"> seq chapno \c </w:instrText>
      </w:r>
      <w:r w:rsidR="002A4096">
        <w:rPr>
          <w:i/>
        </w:rPr>
        <w:fldChar w:fldCharType="separate"/>
      </w:r>
      <w:r w:rsidR="005875D3">
        <w:rPr>
          <w:i/>
          <w:noProof/>
        </w:rPr>
        <w:t>4</w:t>
      </w:r>
      <w:r w:rsidR="002A4096">
        <w:rPr>
          <w:i/>
        </w:rPr>
        <w:fldChar w:fldCharType="end"/>
      </w:r>
      <w:r w:rsidR="00280DC9">
        <w:rPr>
          <w:i/>
        </w:rPr>
        <w:t>-</w:t>
      </w:r>
      <w:r w:rsidR="002A4096">
        <w:rPr>
          <w:i/>
        </w:rPr>
        <w:fldChar w:fldCharType="begin"/>
      </w:r>
      <w:r w:rsidR="00353103">
        <w:rPr>
          <w:i/>
        </w:rPr>
        <w:instrText xml:space="preserve"> = </w:instrText>
      </w:r>
      <w:r w:rsidR="002A4096" w:rsidRPr="0043273D">
        <w:rPr>
          <w:i/>
        </w:rPr>
        <w:fldChar w:fldCharType="begin"/>
      </w:r>
      <w:r w:rsidR="00353103" w:rsidRPr="0043273D">
        <w:rPr>
          <w:i/>
        </w:rPr>
        <w:instrText xml:space="preserve"> seq figno \c </w:instrText>
      </w:r>
      <w:r w:rsidR="002A4096" w:rsidRPr="0043273D">
        <w:rPr>
          <w:i/>
        </w:rPr>
        <w:fldChar w:fldCharType="separate"/>
      </w:r>
      <w:r w:rsidR="005875D3">
        <w:rPr>
          <w:i/>
          <w:noProof/>
        </w:rPr>
        <w:instrText>15</w:instrText>
      </w:r>
      <w:r w:rsidR="002A4096" w:rsidRPr="0043273D">
        <w:rPr>
          <w:i/>
        </w:rPr>
        <w:fldChar w:fldCharType="end"/>
      </w:r>
      <w:r w:rsidR="00353103">
        <w:rPr>
          <w:i/>
        </w:rPr>
        <w:instrText xml:space="preserve"> - </w:instrText>
      </w:r>
      <w:r w:rsidR="006A6553">
        <w:rPr>
          <w:i/>
        </w:rPr>
        <w:instrText>2</w:instrText>
      </w:r>
      <w:r w:rsidR="00353103">
        <w:rPr>
          <w:i/>
        </w:rPr>
        <w:instrText xml:space="preserve"> </w:instrText>
      </w:r>
      <w:r w:rsidR="002A4096">
        <w:rPr>
          <w:i/>
        </w:rPr>
        <w:fldChar w:fldCharType="separate"/>
      </w:r>
      <w:r w:rsidR="005875D3">
        <w:rPr>
          <w:i/>
          <w:noProof/>
        </w:rPr>
        <w:t>13</w:t>
      </w:r>
      <w:r w:rsidR="002A4096">
        <w:rPr>
          <w:i/>
        </w:rPr>
        <w:fldChar w:fldCharType="end"/>
      </w:r>
      <w:r w:rsidRPr="006F4B98">
        <w:rPr>
          <w:i/>
        </w:rPr>
        <w:t>.</w:t>
      </w:r>
      <w:r>
        <w:t xml:space="preserve">  Program for composing jacket notation </w:t>
      </w:r>
      <w:r w:rsidR="00DB7E85">
        <w:t xml:space="preserve">(step </w:t>
      </w:r>
      <w:r>
        <w:t>4</w:t>
      </w:r>
      <w:r w:rsidR="00DB7E85">
        <w:t>)</w:t>
      </w:r>
      <w:r w:rsidR="00253E84">
        <w:t xml:space="preserve">, showing the result of pressing the </w:t>
      </w:r>
      <w:r w:rsidR="00253E84" w:rsidRPr="00253E84">
        <w:rPr>
          <w:rFonts w:ascii="Arial" w:hAnsi="Arial" w:cs="Arial"/>
          <w:sz w:val="20"/>
        </w:rPr>
        <w:t>Delete</w:t>
      </w:r>
      <w:r w:rsidR="00253E84">
        <w:t xml:space="preserve"> key when the program is in the state shown in </w:t>
      </w:r>
      <w:r w:rsidR="006B689B">
        <w:t xml:space="preserve">Figure </w:t>
      </w:r>
      <w:fldSimple w:instr=" seq chapno \c ">
        <w:r w:rsidR="005875D3">
          <w:rPr>
            <w:noProof/>
          </w:rPr>
          <w:t>4</w:t>
        </w:r>
      </w:fldSimple>
      <w:r w:rsidR="006B689B" w:rsidRPr="009263E9">
        <w:t>-</w:t>
      </w:r>
      <w:r w:rsidR="002A4096" w:rsidRPr="009263E9">
        <w:fldChar w:fldCharType="begin"/>
      </w:r>
      <w:r w:rsidR="006B689B" w:rsidRPr="009263E9">
        <w:instrText xml:space="preserve"> = </w:instrText>
      </w:r>
      <w:fldSimple w:instr=" seq figno \c  ">
        <w:r w:rsidR="005875D3">
          <w:rPr>
            <w:noProof/>
          </w:rPr>
          <w:instrText>15</w:instrText>
        </w:r>
      </w:fldSimple>
      <w:r w:rsidR="006B689B" w:rsidRPr="009263E9">
        <w:instrText xml:space="preserve"> -</w:instrText>
      </w:r>
      <w:r w:rsidR="009263E9">
        <w:instrText xml:space="preserve"> </w:instrText>
      </w:r>
      <w:r w:rsidR="006B689B" w:rsidRPr="009263E9">
        <w:instrText xml:space="preserve">3 </w:instrText>
      </w:r>
      <w:r w:rsidR="002A4096" w:rsidRPr="009263E9">
        <w:fldChar w:fldCharType="separate"/>
      </w:r>
      <w:r w:rsidR="005875D3">
        <w:rPr>
          <w:noProof/>
        </w:rPr>
        <w:t>12</w:t>
      </w:r>
      <w:r w:rsidR="002A4096" w:rsidRPr="009263E9">
        <w:fldChar w:fldCharType="end"/>
      </w:r>
      <w:r>
        <w:t>.</w:t>
      </w:r>
    </w:p>
    <w:p w14:paraId="6265FF4F" w14:textId="77777777" w:rsidR="004E3BF3" w:rsidRDefault="008456BB" w:rsidP="00FC6C61">
      <w:pPr>
        <w:pStyle w:val="DoubleSpaced"/>
        <w:spacing w:after="120" w:line="240" w:lineRule="auto"/>
        <w:ind w:firstLine="0"/>
      </w:pPr>
      <w:r>
        <w:rPr>
          <w:noProof/>
        </w:rPr>
        <w:drawing>
          <wp:inline distT="0" distB="0" distL="0" distR="0" wp14:anchorId="143006DC" wp14:editId="1183F307">
            <wp:extent cx="5486400" cy="300990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5486400" cy="3009900"/>
                    </a:xfrm>
                    <a:prstGeom prst="rect">
                      <a:avLst/>
                    </a:prstGeom>
                    <a:noFill/>
                    <a:ln w="9525">
                      <a:noFill/>
                      <a:miter lim="800000"/>
                      <a:headEnd/>
                      <a:tailEnd/>
                    </a:ln>
                  </pic:spPr>
                </pic:pic>
              </a:graphicData>
            </a:graphic>
          </wp:inline>
        </w:drawing>
      </w:r>
    </w:p>
    <w:p w14:paraId="7E0069F0" w14:textId="77777777" w:rsidR="00526EC2" w:rsidRDefault="00526EC2" w:rsidP="00526EC2">
      <w:pPr>
        <w:pStyle w:val="DoubleSpaced"/>
        <w:spacing w:after="480" w:line="240" w:lineRule="auto"/>
        <w:ind w:firstLine="0"/>
        <w:jc w:val="center"/>
      </w:pPr>
      <w:r w:rsidRPr="006F4B98">
        <w:rPr>
          <w:i/>
        </w:rPr>
        <w:t xml:space="preserve">Figure </w:t>
      </w:r>
      <w:r w:rsidR="002A4096">
        <w:rPr>
          <w:i/>
        </w:rPr>
        <w:fldChar w:fldCharType="begin"/>
      </w:r>
      <w:r w:rsidR="00FE2E8F">
        <w:rPr>
          <w:i/>
        </w:rPr>
        <w:instrText xml:space="preserve"> seq chapno \c </w:instrText>
      </w:r>
      <w:r w:rsidR="002A4096">
        <w:rPr>
          <w:i/>
        </w:rPr>
        <w:fldChar w:fldCharType="separate"/>
      </w:r>
      <w:r w:rsidR="005875D3">
        <w:rPr>
          <w:i/>
          <w:noProof/>
        </w:rPr>
        <w:t>4</w:t>
      </w:r>
      <w:r w:rsidR="002A4096">
        <w:rPr>
          <w:i/>
        </w:rPr>
        <w:fldChar w:fldCharType="end"/>
      </w:r>
      <w:r w:rsidR="00FE2E8F">
        <w:rPr>
          <w:i/>
        </w:rPr>
        <w:t>-</w:t>
      </w:r>
      <w:r w:rsidR="002A4096">
        <w:rPr>
          <w:i/>
        </w:rPr>
        <w:fldChar w:fldCharType="begin"/>
      </w:r>
      <w:r w:rsidR="006A6553">
        <w:rPr>
          <w:i/>
        </w:rPr>
        <w:instrText xml:space="preserve"> = </w:instrText>
      </w:r>
      <w:r w:rsidR="002A4096" w:rsidRPr="0043273D">
        <w:rPr>
          <w:i/>
        </w:rPr>
        <w:fldChar w:fldCharType="begin"/>
      </w:r>
      <w:r w:rsidR="00353103" w:rsidRPr="0043273D">
        <w:rPr>
          <w:i/>
        </w:rPr>
        <w:instrText xml:space="preserve"> seq figno \c </w:instrText>
      </w:r>
      <w:r w:rsidR="002A4096" w:rsidRPr="0043273D">
        <w:rPr>
          <w:i/>
        </w:rPr>
        <w:fldChar w:fldCharType="separate"/>
      </w:r>
      <w:r w:rsidR="005875D3">
        <w:rPr>
          <w:i/>
          <w:noProof/>
        </w:rPr>
        <w:instrText>15</w:instrText>
      </w:r>
      <w:r w:rsidR="002A4096" w:rsidRPr="0043273D">
        <w:rPr>
          <w:i/>
        </w:rPr>
        <w:fldChar w:fldCharType="end"/>
      </w:r>
      <w:r w:rsidR="006A6553">
        <w:rPr>
          <w:i/>
        </w:rPr>
        <w:instrText xml:space="preserve"> - 1 </w:instrText>
      </w:r>
      <w:r w:rsidR="002A4096">
        <w:rPr>
          <w:i/>
        </w:rPr>
        <w:fldChar w:fldCharType="separate"/>
      </w:r>
      <w:r w:rsidR="005875D3">
        <w:rPr>
          <w:i/>
          <w:noProof/>
        </w:rPr>
        <w:t>14</w:t>
      </w:r>
      <w:r w:rsidR="002A4096">
        <w:rPr>
          <w:i/>
        </w:rPr>
        <w:fldChar w:fldCharType="end"/>
      </w:r>
      <w:r w:rsidRPr="006F4B98">
        <w:rPr>
          <w:i/>
        </w:rPr>
        <w:t>.</w:t>
      </w:r>
      <w:r>
        <w:t xml:space="preserve">  Program for composing jacket notation </w:t>
      </w:r>
      <w:r w:rsidR="00DB7E85">
        <w:t xml:space="preserve">(step </w:t>
      </w:r>
      <w:r>
        <w:t>5</w:t>
      </w:r>
      <w:r w:rsidR="00DB7E85">
        <w:t>)</w:t>
      </w:r>
      <w:r>
        <w:t xml:space="preserve">, showing the user about to add a new icon after performing the deletion in </w:t>
      </w:r>
      <w:r w:rsidR="009263E9">
        <w:t xml:space="preserve">Figure </w:t>
      </w:r>
      <w:fldSimple w:instr=" seq chapno \c ">
        <w:r w:rsidR="005875D3">
          <w:rPr>
            <w:noProof/>
          </w:rPr>
          <w:t>4</w:t>
        </w:r>
      </w:fldSimple>
      <w:r w:rsidR="009263E9" w:rsidRPr="009263E9">
        <w:t>-</w:t>
      </w:r>
      <w:r w:rsidR="002A4096" w:rsidRPr="009263E9">
        <w:fldChar w:fldCharType="begin"/>
      </w:r>
      <w:r w:rsidR="009263E9" w:rsidRPr="009263E9">
        <w:instrText xml:space="preserve"> = </w:instrText>
      </w:r>
      <w:fldSimple w:instr=" seq figno \c  ">
        <w:r w:rsidR="005875D3">
          <w:rPr>
            <w:noProof/>
          </w:rPr>
          <w:instrText>15</w:instrText>
        </w:r>
      </w:fldSimple>
      <w:r w:rsidR="009263E9" w:rsidRPr="009263E9">
        <w:instrText xml:space="preserve"> -</w:instrText>
      </w:r>
      <w:r w:rsidR="009263E9">
        <w:instrText xml:space="preserve"> 2</w:instrText>
      </w:r>
      <w:r w:rsidR="009263E9" w:rsidRPr="009263E9">
        <w:instrText xml:space="preserve"> </w:instrText>
      </w:r>
      <w:r w:rsidR="002A4096" w:rsidRPr="009263E9">
        <w:fldChar w:fldCharType="separate"/>
      </w:r>
      <w:r w:rsidR="005875D3">
        <w:rPr>
          <w:noProof/>
        </w:rPr>
        <w:t>13</w:t>
      </w:r>
      <w:r w:rsidR="002A4096" w:rsidRPr="009263E9">
        <w:fldChar w:fldCharType="end"/>
      </w:r>
      <w:r w:rsidR="009263E9">
        <w:t>.</w:t>
      </w:r>
    </w:p>
    <w:p w14:paraId="70ED2022" w14:textId="77777777" w:rsidR="004E3BF3" w:rsidRDefault="008456BB" w:rsidP="00FC6C61">
      <w:pPr>
        <w:pStyle w:val="DoubleSpaced"/>
        <w:spacing w:after="120" w:line="240" w:lineRule="auto"/>
        <w:ind w:firstLine="0"/>
      </w:pPr>
      <w:r>
        <w:rPr>
          <w:noProof/>
        </w:rPr>
        <w:drawing>
          <wp:inline distT="0" distB="0" distL="0" distR="0" wp14:anchorId="0E0F0380" wp14:editId="71060290">
            <wp:extent cx="5486400" cy="3009900"/>
            <wp:effectExtent l="1905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5486400" cy="3009900"/>
                    </a:xfrm>
                    <a:prstGeom prst="rect">
                      <a:avLst/>
                    </a:prstGeom>
                    <a:noFill/>
                    <a:ln w="9525">
                      <a:noFill/>
                      <a:miter lim="800000"/>
                      <a:headEnd/>
                      <a:tailEnd/>
                    </a:ln>
                  </pic:spPr>
                </pic:pic>
              </a:graphicData>
            </a:graphic>
          </wp:inline>
        </w:drawing>
      </w:r>
    </w:p>
    <w:p w14:paraId="53F6B39C" w14:textId="77777777" w:rsidR="00725B5B" w:rsidRDefault="00725B5B" w:rsidP="00725B5B">
      <w:pPr>
        <w:pStyle w:val="DoubleSpaced"/>
        <w:spacing w:after="480" w:line="240" w:lineRule="auto"/>
        <w:ind w:firstLine="0"/>
        <w:jc w:val="center"/>
      </w:pPr>
      <w:r w:rsidRPr="006F4B98">
        <w:rPr>
          <w:i/>
        </w:rPr>
        <w:t xml:space="preserve">Figure </w:t>
      </w:r>
      <w:r w:rsidR="002A4096">
        <w:rPr>
          <w:i/>
        </w:rPr>
        <w:fldChar w:fldCharType="begin"/>
      </w:r>
      <w:r w:rsidR="00052327">
        <w:rPr>
          <w:i/>
        </w:rPr>
        <w:instrText xml:space="preserve"> seq chapno \c </w:instrText>
      </w:r>
      <w:r w:rsidR="002A4096">
        <w:rPr>
          <w:i/>
        </w:rPr>
        <w:fldChar w:fldCharType="separate"/>
      </w:r>
      <w:r w:rsidR="005875D3">
        <w:rPr>
          <w:i/>
          <w:noProof/>
        </w:rPr>
        <w:t>4</w:t>
      </w:r>
      <w:r w:rsidR="002A4096">
        <w:rPr>
          <w:i/>
        </w:rPr>
        <w:fldChar w:fldCharType="end"/>
      </w:r>
      <w:r w:rsidR="00052327">
        <w:rPr>
          <w:i/>
        </w:rPr>
        <w:t>-</w:t>
      </w:r>
      <w:r w:rsidR="002A4096" w:rsidRPr="0043273D">
        <w:rPr>
          <w:i/>
        </w:rPr>
        <w:fldChar w:fldCharType="begin"/>
      </w:r>
      <w:r w:rsidR="006A6553" w:rsidRPr="0043273D">
        <w:rPr>
          <w:i/>
        </w:rPr>
        <w:instrText xml:space="preserve"> seq figno \c </w:instrText>
      </w:r>
      <w:r w:rsidR="002A4096" w:rsidRPr="0043273D">
        <w:rPr>
          <w:i/>
        </w:rPr>
        <w:fldChar w:fldCharType="separate"/>
      </w:r>
      <w:r w:rsidR="005875D3">
        <w:rPr>
          <w:i/>
          <w:noProof/>
        </w:rPr>
        <w:t>15</w:t>
      </w:r>
      <w:r w:rsidR="002A4096" w:rsidRPr="0043273D">
        <w:rPr>
          <w:i/>
        </w:rPr>
        <w:fldChar w:fldCharType="end"/>
      </w:r>
      <w:r w:rsidRPr="006F4B98">
        <w:rPr>
          <w:i/>
        </w:rPr>
        <w:t>.</w:t>
      </w:r>
      <w:r>
        <w:t xml:space="preserve">  Program for composing jacket notation </w:t>
      </w:r>
      <w:r w:rsidR="00A61EE2">
        <w:t>(step</w:t>
      </w:r>
      <w:r>
        <w:t xml:space="preserve"> 6</w:t>
      </w:r>
      <w:r w:rsidR="00A61EE2">
        <w:t>)</w:t>
      </w:r>
      <w:r>
        <w:t>, showing the result of adding the icon indicated by the mouse pointer</w:t>
      </w:r>
      <w:r w:rsidR="00BB3E2C">
        <w:t xml:space="preserve"> immediately after the deletion</w:t>
      </w:r>
      <w:r>
        <w:t>.</w:t>
      </w:r>
    </w:p>
    <w:p w14:paraId="3A5539DE" w14:textId="77777777" w:rsidR="00241262" w:rsidRDefault="00241262" w:rsidP="00007570">
      <w:pPr>
        <w:pStyle w:val="DoubleSpaced"/>
      </w:pPr>
      <w:r>
        <w:t xml:space="preserve">Where was the new icon added?  Not where it was expected!  The icon was added at the </w:t>
      </w:r>
      <w:r w:rsidRPr="00AE5031">
        <w:rPr>
          <w:i/>
        </w:rPr>
        <w:t>beginning</w:t>
      </w:r>
      <w:r>
        <w:t xml:space="preserve"> of the staff on which the user had been working, not at the cursor position, where it should have been added.  This is a user interface programming bug that provided us with a wonderful “teaching moment” when it totally confused the music students!</w:t>
      </w:r>
    </w:p>
    <w:p w14:paraId="7299DD73" w14:textId="6B95445A" w:rsidR="004758C7" w:rsidRDefault="004758C7" w:rsidP="0042148C">
      <w:pPr>
        <w:pStyle w:val="DoubleSpaced"/>
        <w:spacing w:after="240"/>
      </w:pPr>
      <w:r w:rsidRPr="009D2DD4">
        <w:t xml:space="preserve">As this project was nearing completion, the music students were coming up with ideas for incorporating another project with the CS students into our coursework. </w:t>
      </w:r>
      <w:r w:rsidR="00007570">
        <w:t xml:space="preserve"> </w:t>
      </w:r>
      <w:r w:rsidRPr="009D2DD4">
        <w:t xml:space="preserve">This represented a complete turnaround in their attitudes, since they began our collaboration with a great deal of skepticism. </w:t>
      </w:r>
      <w:r w:rsidR="00DD2B87">
        <w:t xml:space="preserve"> </w:t>
      </w:r>
      <w:r w:rsidRPr="009D2DD4">
        <w:t xml:space="preserve">As suggested by Seifert &amp; Mandzuk </w:t>
      </w:r>
      <w:r w:rsidR="002A4096" w:rsidRPr="009D2DD4">
        <w:fldChar w:fldCharType="begin"/>
      </w:r>
      <w:r w:rsidR="00B93722">
        <w:instrText xml:space="preserve"> ADDIN EN.CITE &lt;EndNote&gt;&lt;Cite&gt;&lt;Author&gt;Seifert&lt;/Author&gt;&lt;Year&gt;2006&lt;/Year&gt;&lt;RecNum&gt;91&lt;/RecNum&gt;&lt;DisplayText&gt;[14]&lt;/DisplayText&gt;&lt;record&gt;&lt;rec-number&gt;91&lt;/rec-number&gt;&lt;foreign-keys&gt;&lt;key app="EN" db-id="vz0fpzv96dd2pae09z6xx0w3fwx0wd5rzd20"&gt;91&lt;/key&gt;&lt;/foreign-keys&gt;&lt;ref-type name="Journal Article"&gt;17&lt;/ref-type&gt;&lt;contributors&gt;&lt;authors&gt;&lt;author&gt;Seifert, K.L.&lt;/author&gt;&lt;author&gt;Mandzuk, D.&lt;/author&gt;&lt;/authors&gt;&lt;/contributors&gt;&lt;titles&gt;&lt;title&gt;Student Cohorts in Teacher Education: Support Groups or Intellectual Communities?&lt;/title&gt;&lt;secondary-title&gt;Teachers College Record&lt;/secondary-title&gt;&lt;/titles&gt;&lt;periodical&gt;&lt;full-title&gt;Teachers College Record&lt;/full-title&gt;&lt;/periodical&gt;&lt;pages&gt;1296-1320&lt;/pages&gt;&lt;volume&gt;108&lt;/volume&gt;&lt;number&gt;7&lt;/number&gt;&lt;dates&gt;&lt;year&gt;2006&lt;/year&gt;&lt;/dates&gt;&lt;urls&gt;&lt;/urls&gt;&lt;/record&gt;&lt;/Cite&gt;&lt;/EndNote&gt;</w:instrText>
      </w:r>
      <w:r w:rsidR="002A4096" w:rsidRPr="009D2DD4">
        <w:fldChar w:fldCharType="separate"/>
      </w:r>
      <w:r w:rsidR="00B93722">
        <w:rPr>
          <w:noProof/>
        </w:rPr>
        <w:t>[</w:t>
      </w:r>
      <w:hyperlink w:anchor="_ENREF_14" w:tooltip="Seifert, 2006 #91" w:history="1">
        <w:r w:rsidR="00B93722">
          <w:rPr>
            <w:noProof/>
          </w:rPr>
          <w:t>14</w:t>
        </w:r>
      </w:hyperlink>
      <w:r w:rsidR="00B93722">
        <w:rPr>
          <w:noProof/>
        </w:rPr>
        <w:t>]</w:t>
      </w:r>
      <w:r w:rsidR="002A4096" w:rsidRPr="009D2DD4">
        <w:fldChar w:fldCharType="end"/>
      </w:r>
      <w:r w:rsidRPr="009D2DD4">
        <w:t xml:space="preserve">, </w:t>
      </w:r>
      <w:r w:rsidR="008B5F22" w:rsidRPr="009D2DD4">
        <w:t>“</w:t>
      </w:r>
      <w:r w:rsidRPr="009D2DD4">
        <w:t>…learning communities do not happen automatically.</w:t>
      </w:r>
      <w:r w:rsidR="008B5F22" w:rsidRPr="009D2DD4">
        <w:t>”</w:t>
      </w:r>
      <w:r w:rsidR="00B1171B">
        <w:t xml:space="preserve"> </w:t>
      </w:r>
      <w:r w:rsidRPr="009D2DD4">
        <w:t xml:space="preserve"> In our case</w:t>
      </w:r>
      <w:r w:rsidR="00B1171B">
        <w:t>,</w:t>
      </w:r>
      <w:r w:rsidRPr="009D2DD4">
        <w:t xml:space="preserve"> the shared planning and class times were instrumental in helping our students bond and take ownership of the group experience.</w:t>
      </w:r>
    </w:p>
    <w:p w14:paraId="13D182E2" w14:textId="77777777" w:rsidR="004758C7" w:rsidRDefault="0042148C" w:rsidP="00672107">
      <w:pPr>
        <w:pStyle w:val="Heading2"/>
      </w:pPr>
      <w:r>
        <w:t>Hybrid Class Version</w:t>
      </w:r>
    </w:p>
    <w:p w14:paraId="6796E68D" w14:textId="77777777" w:rsidR="000D7DED" w:rsidRPr="000D7DED" w:rsidRDefault="000D7DED" w:rsidP="000D7DED">
      <w:pPr>
        <w:pStyle w:val="Heading3"/>
      </w:pPr>
      <w:r>
        <w:t>From Two Parts to Three</w:t>
      </w:r>
    </w:p>
    <w:p w14:paraId="23178FE2" w14:textId="00FB4D0F" w:rsidR="00074788" w:rsidRPr="009D2DD4" w:rsidRDefault="00F742A5" w:rsidP="00672107">
      <w:pPr>
        <w:pStyle w:val="DoubleSpaced"/>
      </w:pPr>
      <w:r>
        <w:t>The</w:t>
      </w:r>
      <w:r w:rsidR="009465CB" w:rsidRPr="009D2DD4">
        <w:t xml:space="preserve"> goal for the first </w:t>
      </w:r>
      <w:r w:rsidR="00781CB9">
        <w:t>half</w:t>
      </w:r>
      <w:r w:rsidR="009465CB" w:rsidRPr="009D2DD4">
        <w:t xml:space="preserve"> </w:t>
      </w:r>
      <w:r w:rsidR="009465CB">
        <w:t>of</w:t>
      </w:r>
      <w:r w:rsidR="004758C7" w:rsidRPr="009D2DD4">
        <w:t xml:space="preserve"> </w:t>
      </w:r>
      <w:r w:rsidR="009C01BF">
        <w:t>our interdisciplinary</w:t>
      </w:r>
      <w:r w:rsidR="00511F70">
        <w:t>, “hybrid”</w:t>
      </w:r>
      <w:r w:rsidR="009C01BF">
        <w:t xml:space="preserve"> </w:t>
      </w:r>
      <w:r w:rsidR="004758C7" w:rsidRPr="009D2DD4">
        <w:rPr>
          <w:i/>
        </w:rPr>
        <w:t>Sound Thinking</w:t>
      </w:r>
      <w:r w:rsidR="004758C7" w:rsidRPr="009D2DD4">
        <w:t xml:space="preserve"> </w:t>
      </w:r>
      <w:r w:rsidR="009465CB">
        <w:t>course</w:t>
      </w:r>
      <w:r w:rsidR="00957257">
        <w:t xml:space="preserve"> — </w:t>
      </w:r>
      <w:r w:rsidR="009465CB">
        <w:t xml:space="preserve">the </w:t>
      </w:r>
      <w:r w:rsidR="004758C7" w:rsidRPr="009D2DD4">
        <w:t xml:space="preserve">general education </w:t>
      </w:r>
      <w:r w:rsidR="009465CB">
        <w:t xml:space="preserve">(GenEd) </w:t>
      </w:r>
      <w:r w:rsidR="00511F70">
        <w:t>version</w:t>
      </w:r>
      <w:r w:rsidR="009465CB">
        <w:t xml:space="preserve"> with </w:t>
      </w:r>
      <w:r w:rsidR="004A71FF">
        <w:t>two professors</w:t>
      </w:r>
      <w:r w:rsidR="009465CB">
        <w:t xml:space="preserve"> in the classroom throughout the semester</w:t>
      </w:r>
      <w:r w:rsidR="00957257">
        <w:t xml:space="preserve"> — </w:t>
      </w:r>
      <w:r w:rsidR="004758C7" w:rsidRPr="009D2DD4">
        <w:t xml:space="preserve">was to introduce students to the idea of initially playing with, representing, and then manipulating sound both </w:t>
      </w:r>
      <w:r w:rsidR="009D2DD4" w:rsidRPr="009D2DD4">
        <w:t>acoustically</w:t>
      </w:r>
      <w:r w:rsidR="004758C7" w:rsidRPr="009D2DD4">
        <w:t xml:space="preserve"> and digitally.  In </w:t>
      </w:r>
      <w:r w:rsidR="009B6527">
        <w:t>plan</w:t>
      </w:r>
      <w:r w:rsidR="004758C7" w:rsidRPr="009D2DD4">
        <w:t xml:space="preserve">ning the Found Instruments project for </w:t>
      </w:r>
      <w:r w:rsidR="00435C00">
        <w:t>this</w:t>
      </w:r>
      <w:r w:rsidR="004758C7" w:rsidRPr="009D2DD4">
        <w:t xml:space="preserve"> class, we need</w:t>
      </w:r>
      <w:r w:rsidR="00435C00">
        <w:t>ed to rethink the computer-</w:t>
      </w:r>
      <w:r w:rsidR="004758C7" w:rsidRPr="009D2DD4">
        <w:t xml:space="preserve">based component.  As </w:t>
      </w:r>
      <w:ins w:id="97" w:author="Gena Greher" w:date="2012-05-17T09:02:00Z">
        <w:r w:rsidR="00F361A7">
          <w:t xml:space="preserve">we will </w:t>
        </w:r>
      </w:ins>
      <w:r w:rsidR="00585153">
        <w:t>discuss</w:t>
      </w:r>
      <w:del w:id="98" w:author="Gena Greher" w:date="2012-05-17T09:02:00Z">
        <w:r w:rsidR="00585153" w:rsidDel="00F361A7">
          <w:delText>ed</w:delText>
        </w:r>
      </w:del>
      <w:r w:rsidR="00585153">
        <w:t xml:space="preserve"> </w:t>
      </w:r>
      <w:r w:rsidR="004758C7" w:rsidRPr="009D2DD4">
        <w:t xml:space="preserve">in </w:t>
      </w:r>
      <w:commentRangeStart w:id="99"/>
      <w:r w:rsidR="004758C7" w:rsidRPr="00C7570B">
        <w:rPr>
          <w:highlight w:val="yellow"/>
        </w:rPr>
        <w:t xml:space="preserve">Chapter </w:t>
      </w:r>
      <w:del w:id="100" w:author="Gena Greher" w:date="2012-05-17T09:02:00Z">
        <w:r w:rsidR="004758C7" w:rsidRPr="00C7570B" w:rsidDel="00F361A7">
          <w:rPr>
            <w:highlight w:val="yellow"/>
          </w:rPr>
          <w:delText>2</w:delText>
        </w:r>
      </w:del>
      <w:ins w:id="101" w:author="Gena Greher" w:date="2012-05-29T14:39:00Z">
        <w:r w:rsidR="005807E4">
          <w:t>7</w:t>
        </w:r>
        <w:commentRangeEnd w:id="99"/>
        <w:r w:rsidR="005807E4">
          <w:rPr>
            <w:rStyle w:val="CommentReference"/>
            <w:rFonts w:ascii="Verdana" w:hAnsi="Verdana"/>
            <w:color w:val="000000"/>
            <w:szCs w:val="24"/>
            <w:shd w:val="solid" w:color="FFFFFF" w:fill="auto"/>
            <w:lang w:eastAsia="ru-RU"/>
          </w:rPr>
          <w:commentReference w:id="99"/>
        </w:r>
      </w:ins>
      <w:r w:rsidR="00672107">
        <w:t>,</w:t>
      </w:r>
      <w:r w:rsidR="004758C7" w:rsidRPr="009D2DD4">
        <w:t xml:space="preserve"> </w:t>
      </w:r>
      <w:r w:rsidR="00585153">
        <w:t>outcome</w:t>
      </w:r>
      <w:r w:rsidR="00585153" w:rsidRPr="00585153">
        <w:t xml:space="preserve"> </w:t>
      </w:r>
      <w:r w:rsidR="00585153" w:rsidRPr="009D2DD4">
        <w:t>expectations</w:t>
      </w:r>
      <w:r w:rsidR="004758C7" w:rsidRPr="009D2DD4">
        <w:t xml:space="preserve"> in a </w:t>
      </w:r>
      <w:r w:rsidR="00AA3D3F" w:rsidRPr="009D2DD4">
        <w:t>Gen</w:t>
      </w:r>
      <w:r w:rsidR="00AA3D3F">
        <w:t>E</w:t>
      </w:r>
      <w:r w:rsidR="004758C7" w:rsidRPr="009D2DD4">
        <w:t>d</w:t>
      </w:r>
      <w:r w:rsidR="00AA3D3F">
        <w:t xml:space="preserve"> </w:t>
      </w:r>
      <w:r w:rsidR="00585153">
        <w:t>course</w:t>
      </w:r>
      <w:r w:rsidR="004758C7" w:rsidRPr="009D2DD4">
        <w:t xml:space="preserve"> are vastly different </w:t>
      </w:r>
      <w:r w:rsidR="00672107">
        <w:t>from</w:t>
      </w:r>
      <w:r w:rsidR="004758C7" w:rsidRPr="009D2DD4">
        <w:t xml:space="preserve"> </w:t>
      </w:r>
      <w:r w:rsidR="00AA3D3F">
        <w:t xml:space="preserve">those </w:t>
      </w:r>
      <w:r w:rsidR="00585153">
        <w:t xml:space="preserve">in a </w:t>
      </w:r>
      <w:r w:rsidR="00511F70">
        <w:t xml:space="preserve">course for majors from a single </w:t>
      </w:r>
      <w:r w:rsidR="004758C7" w:rsidRPr="009D2DD4">
        <w:t>discipli</w:t>
      </w:r>
      <w:r w:rsidR="00672107">
        <w:t>ne</w:t>
      </w:r>
      <w:r w:rsidR="004758C7" w:rsidRPr="009D2DD4">
        <w:t xml:space="preserve">, even </w:t>
      </w:r>
      <w:r w:rsidR="00511F70">
        <w:t>when the GenEd</w:t>
      </w:r>
      <w:r w:rsidR="00DD1500">
        <w:t xml:space="preserve"> </w:t>
      </w:r>
      <w:ins w:id="102" w:author="Gena Greher" w:date="2012-05-22T13:21:00Z">
        <w:r w:rsidR="00DD1500">
          <w:t>class</w:t>
        </w:r>
      </w:ins>
      <w:r w:rsidR="00511F70">
        <w:t xml:space="preserve"> is</w:t>
      </w:r>
      <w:r w:rsidR="00585153">
        <w:t xml:space="preserve"> </w:t>
      </w:r>
      <w:r w:rsidR="004758C7" w:rsidRPr="009D2DD4">
        <w:t xml:space="preserve">heavily populated with </w:t>
      </w:r>
      <w:r w:rsidR="00511F70">
        <w:t xml:space="preserve">majors from </w:t>
      </w:r>
      <w:r w:rsidR="00DD1500">
        <w:t>mostly</w:t>
      </w:r>
      <w:r w:rsidR="00511F70">
        <w:t xml:space="preserve"> two disciplines: </w:t>
      </w:r>
      <w:r w:rsidR="004758C7" w:rsidRPr="009D2DD4">
        <w:t>music and CS.  Our projects and assignments need</w:t>
      </w:r>
      <w:del w:id="103" w:author="Gena Greher" w:date="2012-05-29T14:40:00Z">
        <w:r w:rsidR="004758C7" w:rsidRPr="009D2DD4" w:rsidDel="005807E4">
          <w:delText>ed</w:delText>
        </w:r>
      </w:del>
      <w:r w:rsidR="004758C7" w:rsidRPr="009D2DD4">
        <w:t xml:space="preserve"> to allow students from </w:t>
      </w:r>
      <w:r w:rsidR="004758C7" w:rsidRPr="00B8450B">
        <w:rPr>
          <w:i/>
        </w:rPr>
        <w:t>any</w:t>
      </w:r>
      <w:r w:rsidR="004758C7" w:rsidRPr="009D2DD4">
        <w:t xml:space="preserve"> discipline to be successful in </w:t>
      </w:r>
      <w:r w:rsidR="004758C7" w:rsidRPr="00B8450B">
        <w:rPr>
          <w:i/>
        </w:rPr>
        <w:t>all phases</w:t>
      </w:r>
      <w:r w:rsidR="004758C7" w:rsidRPr="009D2DD4">
        <w:t xml:space="preserve"> of the project. </w:t>
      </w:r>
      <w:r w:rsidR="00672107">
        <w:t xml:space="preserve"> </w:t>
      </w:r>
      <w:r w:rsidR="00EB268E">
        <w:t xml:space="preserve">Therefore, </w:t>
      </w:r>
      <w:r w:rsidR="00EB268E" w:rsidRPr="009D2DD4">
        <w:t xml:space="preserve">unlike </w:t>
      </w:r>
      <w:r w:rsidR="004758C7" w:rsidRPr="009D2DD4">
        <w:t xml:space="preserve">the </w:t>
      </w:r>
      <w:r w:rsidR="00EB268E" w:rsidRPr="009D2DD4">
        <w:t xml:space="preserve">two distinct </w:t>
      </w:r>
      <w:r w:rsidR="00EB268E">
        <w:t>parts</w:t>
      </w:r>
      <w:r w:rsidR="00EB268E" w:rsidRPr="009D2DD4">
        <w:t xml:space="preserve"> </w:t>
      </w:r>
      <w:r w:rsidR="00EB268E">
        <w:t xml:space="preserve">of </w:t>
      </w:r>
      <w:r w:rsidR="004758C7" w:rsidRPr="009D2DD4">
        <w:t xml:space="preserve">the Found Instruments project </w:t>
      </w:r>
      <w:r w:rsidR="00EB268E">
        <w:t>in</w:t>
      </w:r>
      <w:r w:rsidR="004758C7" w:rsidRPr="009D2DD4">
        <w:t xml:space="preserve"> the synchronized class</w:t>
      </w:r>
      <w:r w:rsidR="00AA722A">
        <w:t>es</w:t>
      </w:r>
      <w:r w:rsidR="004758C7" w:rsidRPr="009D2DD4">
        <w:t xml:space="preserve">, we </w:t>
      </w:r>
      <w:r w:rsidR="00217CC3">
        <w:t>re</w:t>
      </w:r>
      <w:r w:rsidR="004758C7" w:rsidRPr="009D2DD4">
        <w:t>configure</w:t>
      </w:r>
      <w:r w:rsidR="00EB268E">
        <w:t>d</w:t>
      </w:r>
      <w:r w:rsidR="004758C7" w:rsidRPr="009D2DD4">
        <w:t xml:space="preserve"> the project so </w:t>
      </w:r>
      <w:r w:rsidR="00EB268E">
        <w:t xml:space="preserve">that </w:t>
      </w:r>
      <w:r w:rsidR="004758C7" w:rsidRPr="009D2DD4">
        <w:t xml:space="preserve">all students </w:t>
      </w:r>
      <w:r w:rsidR="00AA722A">
        <w:t>c</w:t>
      </w:r>
      <w:r w:rsidR="00EB268E">
        <w:t>ould</w:t>
      </w:r>
      <w:r w:rsidR="004758C7" w:rsidRPr="009D2DD4">
        <w:t xml:space="preserve"> participat</w:t>
      </w:r>
      <w:r w:rsidR="0066029A">
        <w:t>e</w:t>
      </w:r>
      <w:r w:rsidR="004758C7" w:rsidRPr="009D2DD4">
        <w:t xml:space="preserve"> in all phases.  We also want</w:t>
      </w:r>
      <w:del w:id="104" w:author="Gena Greher" w:date="2012-05-29T14:40:00Z">
        <w:r w:rsidR="004758C7" w:rsidRPr="009D2DD4" w:rsidDel="005807E4">
          <w:delText>ed</w:delText>
        </w:r>
      </w:del>
      <w:r w:rsidR="004758C7" w:rsidRPr="009D2DD4">
        <w:t xml:space="preserve"> to expand on the idea of invented notation as something that composers and performers are still grappling with</w:t>
      </w:r>
      <w:r w:rsidR="00747D66">
        <w:t>.  That is, we want</w:t>
      </w:r>
      <w:del w:id="105" w:author="Gena Greher" w:date="2012-05-29T14:40:00Z">
        <w:r w:rsidR="00747D66" w:rsidDel="005807E4">
          <w:delText>ed</w:delText>
        </w:r>
      </w:del>
      <w:r w:rsidR="00747D66">
        <w:t xml:space="preserve"> to stress </w:t>
      </w:r>
      <w:r w:rsidR="004758C7" w:rsidRPr="009D2DD4">
        <w:t xml:space="preserve">that this </w:t>
      </w:r>
      <w:ins w:id="106" w:author="Gena Greher" w:date="2012-05-29T14:41:00Z">
        <w:r w:rsidR="00D14C62">
          <w:t>i</w:t>
        </w:r>
      </w:ins>
      <w:del w:id="107" w:author="Gena Greher" w:date="2012-05-29T14:41:00Z">
        <w:r w:rsidR="004758C7" w:rsidRPr="009D2DD4" w:rsidDel="00D14C62">
          <w:delText>wa</w:delText>
        </w:r>
      </w:del>
      <w:r w:rsidR="004758C7" w:rsidRPr="009D2DD4">
        <w:t>s not just a</w:t>
      </w:r>
      <w:r w:rsidR="00AA722A">
        <w:t>n academic</w:t>
      </w:r>
      <w:r w:rsidR="004758C7" w:rsidRPr="009D2DD4">
        <w:t xml:space="preserve"> exercise. </w:t>
      </w:r>
    </w:p>
    <w:p w14:paraId="59F790B7" w14:textId="77777777" w:rsidR="00F64532" w:rsidRDefault="00A831A8" w:rsidP="00A831A8">
      <w:pPr>
        <w:pStyle w:val="DoubleSpaced"/>
      </w:pPr>
      <w:r>
        <w:t>In planning your interdisciplinary course, whether you intend it to satisfy general education requirements or not, we suggest breaking</w:t>
      </w:r>
      <w:r w:rsidRPr="009D2DD4">
        <w:t xml:space="preserve"> </w:t>
      </w:r>
      <w:r w:rsidR="004758C7" w:rsidRPr="009D2DD4">
        <w:t xml:space="preserve">the project </w:t>
      </w:r>
      <w:r w:rsidR="00217CC3">
        <w:t>into three parts</w:t>
      </w:r>
      <w:r w:rsidR="004758C7" w:rsidRPr="009D2DD4">
        <w:t xml:space="preserve">.  </w:t>
      </w:r>
      <w:r w:rsidR="006D5525">
        <w:t xml:space="preserve">In </w:t>
      </w:r>
      <w:r w:rsidR="006D5525" w:rsidRPr="009D2DD4">
        <w:t xml:space="preserve">part </w:t>
      </w:r>
      <w:r w:rsidR="006D5525">
        <w:t xml:space="preserve">1, </w:t>
      </w:r>
      <w:r>
        <w:t xml:space="preserve">your </w:t>
      </w:r>
      <w:r w:rsidR="00FC7741" w:rsidRPr="009D2DD4">
        <w:t xml:space="preserve">students </w:t>
      </w:r>
      <w:r w:rsidR="00D45AFE">
        <w:t xml:space="preserve">should </w:t>
      </w:r>
      <w:r w:rsidR="00FC7741" w:rsidRPr="009D2DD4">
        <w:t xml:space="preserve">work individually </w:t>
      </w:r>
      <w:r w:rsidR="006D5525" w:rsidRPr="009D2DD4">
        <w:t xml:space="preserve">as </w:t>
      </w:r>
      <w:r w:rsidR="00217CC3">
        <w:t>in</w:t>
      </w:r>
      <w:r w:rsidR="004758C7" w:rsidRPr="009D2DD4">
        <w:t xml:space="preserve"> the </w:t>
      </w:r>
      <w:r w:rsidR="006D5525">
        <w:t>synchronized class version</w:t>
      </w:r>
      <w:r w:rsidR="00217CC3">
        <w:t xml:space="preserve">, creating </w:t>
      </w:r>
      <w:r w:rsidR="004758C7" w:rsidRPr="009D2DD4">
        <w:t xml:space="preserve">compositions, coming to class prepared to perform their own </w:t>
      </w:r>
      <w:r w:rsidR="009D2DD4" w:rsidRPr="009D2DD4">
        <w:t>compositions</w:t>
      </w:r>
      <w:r w:rsidR="004758C7" w:rsidRPr="009D2DD4">
        <w:t xml:space="preserve">, and then being informed </w:t>
      </w:r>
      <w:r w:rsidR="00217CC3">
        <w:t xml:space="preserve">that </w:t>
      </w:r>
      <w:r w:rsidR="004758C7" w:rsidRPr="009D2DD4">
        <w:t xml:space="preserve">their pieces would be performed by another member of the class.  </w:t>
      </w:r>
      <w:r w:rsidR="00FC7741">
        <w:t>In part 2</w:t>
      </w:r>
      <w:r w:rsidR="00FC7741" w:rsidRPr="009D2DD4">
        <w:t xml:space="preserve">, </w:t>
      </w:r>
      <w:r w:rsidR="00D45AFE">
        <w:t xml:space="preserve">have </w:t>
      </w:r>
      <w:r w:rsidR="00FC7741" w:rsidRPr="009D2DD4">
        <w:t>students record their “instrument</w:t>
      </w:r>
      <w:r w:rsidR="00D45AFE">
        <w:t>s</w:t>
      </w:r>
      <w:r w:rsidR="00FC7741" w:rsidRPr="009D2DD4">
        <w:t xml:space="preserve">” </w:t>
      </w:r>
      <w:r w:rsidR="00FC7741">
        <w:t>and load their recording</w:t>
      </w:r>
      <w:r w:rsidR="008D13C5">
        <w:t>s</w:t>
      </w:r>
      <w:r w:rsidR="00FC7741">
        <w:t xml:space="preserve"> </w:t>
      </w:r>
      <w:r w:rsidR="00FC7741" w:rsidRPr="009D2DD4">
        <w:t>into Audacity</w:t>
      </w:r>
      <w:r w:rsidR="00FC7741">
        <w:t xml:space="preserve"> so that they </w:t>
      </w:r>
      <w:r w:rsidR="00CA1F94">
        <w:t xml:space="preserve">can </w:t>
      </w:r>
      <w:r w:rsidR="00FC7741" w:rsidRPr="009D2DD4">
        <w:t>edit, manipulate</w:t>
      </w:r>
      <w:r w:rsidR="00FC7741">
        <w:t>,</w:t>
      </w:r>
      <w:r w:rsidR="00FC7741" w:rsidRPr="009D2DD4">
        <w:t xml:space="preserve"> and process </w:t>
      </w:r>
      <w:r w:rsidR="00CA1F94">
        <w:t xml:space="preserve">them </w:t>
      </w:r>
      <w:r w:rsidR="00FC7741" w:rsidRPr="009D2DD4">
        <w:t xml:space="preserve">into a completely new composition.  </w:t>
      </w:r>
      <w:r w:rsidR="00FC7741">
        <w:t xml:space="preserve">In part 3, </w:t>
      </w:r>
      <w:r w:rsidR="00CA1F94">
        <w:t xml:space="preserve">have </w:t>
      </w:r>
      <w:r w:rsidR="00FC7741">
        <w:t xml:space="preserve">each </w:t>
      </w:r>
      <w:r w:rsidR="00FC7741" w:rsidRPr="009D2DD4">
        <w:t xml:space="preserve">student </w:t>
      </w:r>
      <w:r w:rsidR="00463385" w:rsidRPr="009D2DD4">
        <w:t>create</w:t>
      </w:r>
      <w:r w:rsidR="00FC7741" w:rsidRPr="009D2DD4">
        <w:t xml:space="preserve"> </w:t>
      </w:r>
      <w:r w:rsidR="00FC7741">
        <w:t xml:space="preserve">a </w:t>
      </w:r>
      <w:r w:rsidR="00FC7741" w:rsidRPr="009D2DD4">
        <w:t>notation for another student’s manipulated composition.</w:t>
      </w:r>
      <w:r w:rsidR="00BF3089">
        <w:t xml:space="preserve">  </w:t>
      </w:r>
    </w:p>
    <w:p w14:paraId="09779E7E" w14:textId="77777777" w:rsidR="00FC7741" w:rsidRDefault="00F64532" w:rsidP="00FC7741">
      <w:pPr>
        <w:pStyle w:val="DoubleSpaced"/>
      </w:pPr>
      <w:r>
        <w:t xml:space="preserve">A subtle benefit of part 2 </w:t>
      </w:r>
      <w:r w:rsidR="00CA1F94">
        <w:t xml:space="preserve">in this project </w:t>
      </w:r>
      <w:r>
        <w:t xml:space="preserve">is that it </w:t>
      </w:r>
      <w:r w:rsidR="00CA1F94">
        <w:t xml:space="preserve">allows you </w:t>
      </w:r>
      <w:r w:rsidR="00BF3089">
        <w:t>to introduce digital music</w:t>
      </w:r>
      <w:r>
        <w:t>ianship (using Audacity)</w:t>
      </w:r>
      <w:r w:rsidR="00BF3089">
        <w:t xml:space="preserve"> </w:t>
      </w:r>
      <w:r>
        <w:t xml:space="preserve">early in the semester and </w:t>
      </w:r>
      <w:r w:rsidR="00BF3089">
        <w:t xml:space="preserve">within the context of </w:t>
      </w:r>
      <w:r>
        <w:t xml:space="preserve">a project rather than as a stand-alone activity, which </w:t>
      </w:r>
      <w:r w:rsidR="00CA1F94">
        <w:t xml:space="preserve">will be </w:t>
      </w:r>
      <w:r>
        <w:t xml:space="preserve">less effective.  </w:t>
      </w:r>
      <w:r w:rsidR="00CA1F94">
        <w:t xml:space="preserve">As was noted by one of our students </w:t>
      </w:r>
      <w:r w:rsidR="00FC7741" w:rsidRPr="009D2DD4">
        <w:t>who is not a big fan of technology</w:t>
      </w:r>
      <w:r w:rsidR="00FC7741">
        <w:t>:</w:t>
      </w:r>
      <w:r w:rsidR="00FC7741" w:rsidRPr="009D2DD4">
        <w:t xml:space="preserve"> </w:t>
      </w:r>
    </w:p>
    <w:p w14:paraId="4D07EB5D" w14:textId="77777777" w:rsidR="00FC7741" w:rsidRDefault="00FC7741" w:rsidP="00FC7741">
      <w:pPr>
        <w:pStyle w:val="Quote"/>
      </w:pPr>
      <w:r w:rsidRPr="009D2DD4">
        <w:t xml:space="preserve">In creating a new, digital version of my found object composition, I definitely learned how amusing it is to explore the things one can do with sounds. </w:t>
      </w:r>
      <w:r>
        <w:t xml:space="preserve"> </w:t>
      </w:r>
      <w:r w:rsidRPr="009D2DD4">
        <w:t>It is hard to imagine what something would sound like reversed until you hear it, but Audacity helped a lot in that case.</w:t>
      </w:r>
    </w:p>
    <w:p w14:paraId="43DD3357" w14:textId="77777777" w:rsidR="00D77CE3" w:rsidRDefault="00D77CE3" w:rsidP="00D77CE3">
      <w:pPr>
        <w:pStyle w:val="DoubleSpaced"/>
        <w:ind w:firstLine="0"/>
      </w:pPr>
      <w:r>
        <w:t xml:space="preserve">Figure </w:t>
      </w:r>
      <w:fldSimple w:instr=" seq chapno \c ">
        <w:r w:rsidR="005875D3">
          <w:rPr>
            <w:noProof/>
          </w:rPr>
          <w:t>4</w:t>
        </w:r>
      </w:fldSimple>
      <w:r w:rsidR="003C6183" w:rsidRPr="00D74D24">
        <w:t>-</w:t>
      </w:r>
      <w:fldSimple w:instr=" seq figno ">
        <w:r w:rsidR="005875D3">
          <w:rPr>
            <w:noProof/>
          </w:rPr>
          <w:t>16</w:t>
        </w:r>
      </w:fldSimple>
      <w:r>
        <w:t xml:space="preserve"> shows a screen capture of one student’s Audacity project.  Note the repetitions of individual sounds that were recorded from his found instrument.</w:t>
      </w:r>
    </w:p>
    <w:p w14:paraId="1807614E" w14:textId="77777777" w:rsidR="008E6C88" w:rsidRDefault="008E6C88" w:rsidP="002910F1">
      <w:pPr>
        <w:pStyle w:val="DoubleSpaced"/>
        <w:widowControl w:val="0"/>
      </w:pPr>
      <w:r>
        <w:t>During part 3, the performance class, an incident took place that well illustrates the unexpected dynamics of the hybrid course environment.  A</w:t>
      </w:r>
      <w:r w:rsidRPr="009D2DD4">
        <w:t xml:space="preserve">fter one of the performances, Jesse innocently asked the students, “What did you like about what you </w:t>
      </w:r>
      <w:r w:rsidR="002D0807" w:rsidRPr="009D2DD4">
        <w:t xml:space="preserve">just heard?” </w:t>
      </w:r>
      <w:r w:rsidR="002D0807">
        <w:t xml:space="preserve"> Gena immediately retorted</w:t>
      </w:r>
      <w:r w:rsidR="002D0807" w:rsidRPr="009D2DD4">
        <w:t>, “Jesse, I can’t believe you just asked that!”</w:t>
      </w:r>
      <w:r w:rsidR="002D0807">
        <w:t xml:space="preserve"> </w:t>
      </w:r>
      <w:r w:rsidR="002D0807">
        <w:rPr>
          <w:rStyle w:val="FootnoteReference"/>
        </w:rPr>
        <w:footnoteReference w:id="2"/>
      </w:r>
      <w:r w:rsidR="002D0807" w:rsidRPr="009D2DD4">
        <w:t xml:space="preserve">  </w:t>
      </w:r>
      <w:r w:rsidR="002D0807">
        <w:t>As</w:t>
      </w:r>
      <w:r w:rsidR="002D0807" w:rsidRPr="002D0807">
        <w:t xml:space="preserve"> </w:t>
      </w:r>
      <w:r w:rsidR="002D0807">
        <w:t>she</w:t>
      </w:r>
      <w:r w:rsidR="002D0807" w:rsidRPr="009D2DD4">
        <w:t xml:space="preserve"> not too subtly pointed out, </w:t>
      </w:r>
      <w:r w:rsidR="002D0807">
        <w:t>Jesse’s question wa</w:t>
      </w:r>
      <w:r w:rsidR="002D0807" w:rsidRPr="009D2DD4">
        <w:t>s judgmental</w:t>
      </w:r>
      <w:r w:rsidR="002D0807">
        <w:t xml:space="preserve"> and one </w:t>
      </w:r>
      <w:r w:rsidR="002D0807" w:rsidRPr="009D2DD4">
        <w:t>that doesn’t</w:t>
      </w:r>
    </w:p>
    <w:p w14:paraId="6E2CB8DC" w14:textId="77777777" w:rsidR="00D77CE3" w:rsidRDefault="008456BB" w:rsidP="00E460E4">
      <w:pPr>
        <w:pStyle w:val="SingleSpaced"/>
        <w:spacing w:after="120"/>
        <w:ind w:left="-720"/>
      </w:pPr>
      <w:r>
        <w:rPr>
          <w:noProof/>
        </w:rPr>
        <w:drawing>
          <wp:inline distT="0" distB="0" distL="0" distR="0" wp14:anchorId="0E9D4FF1" wp14:editId="44108D51">
            <wp:extent cx="6408420" cy="3886200"/>
            <wp:effectExtent l="19050" t="19050" r="11430" b="19050"/>
            <wp:docPr id="16" name="Picture 16" descr="audacity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udacityscreenshot"/>
                    <pic:cNvPicPr>
                      <a:picLocks noChangeAspect="1" noChangeArrowheads="1"/>
                    </pic:cNvPicPr>
                  </pic:nvPicPr>
                  <pic:blipFill>
                    <a:blip r:embed="rId25" cstate="print"/>
                    <a:srcRect/>
                    <a:stretch>
                      <a:fillRect/>
                    </a:stretch>
                  </pic:blipFill>
                  <pic:spPr bwMode="auto">
                    <a:xfrm>
                      <a:off x="0" y="0"/>
                      <a:ext cx="6408420" cy="3886200"/>
                    </a:xfrm>
                    <a:prstGeom prst="rect">
                      <a:avLst/>
                    </a:prstGeom>
                    <a:noFill/>
                    <a:ln w="9525" cmpd="sng">
                      <a:solidFill>
                        <a:srgbClr val="000000"/>
                      </a:solidFill>
                      <a:miter lim="800000"/>
                      <a:headEnd/>
                      <a:tailEnd/>
                    </a:ln>
                    <a:effectLst/>
                  </pic:spPr>
                </pic:pic>
              </a:graphicData>
            </a:graphic>
          </wp:inline>
        </w:drawing>
      </w:r>
    </w:p>
    <w:p w14:paraId="44BCD3B9" w14:textId="77777777" w:rsidR="00D77CE3" w:rsidRPr="00D77CE3" w:rsidRDefault="00D77CE3" w:rsidP="00D77CE3">
      <w:pPr>
        <w:pStyle w:val="SingleSpaced"/>
        <w:spacing w:after="480"/>
        <w:jc w:val="center"/>
      </w:pPr>
      <w:r>
        <w:rPr>
          <w:i/>
        </w:rPr>
        <w:t>Figure 4-</w:t>
      </w:r>
      <w:r w:rsidR="002A4096">
        <w:rPr>
          <w:i/>
        </w:rPr>
        <w:fldChar w:fldCharType="begin"/>
      </w:r>
      <w:r>
        <w:rPr>
          <w:i/>
        </w:rPr>
        <w:instrText xml:space="preserve"> seq figno \c </w:instrText>
      </w:r>
      <w:r w:rsidR="002A4096">
        <w:rPr>
          <w:i/>
        </w:rPr>
        <w:fldChar w:fldCharType="separate"/>
      </w:r>
      <w:r w:rsidR="005875D3">
        <w:rPr>
          <w:i/>
          <w:noProof/>
        </w:rPr>
        <w:t>16</w:t>
      </w:r>
      <w:r w:rsidR="002A4096">
        <w:rPr>
          <w:i/>
        </w:rPr>
        <w:fldChar w:fldCharType="end"/>
      </w:r>
      <w:r>
        <w:t xml:space="preserve">.  </w:t>
      </w:r>
      <w:r w:rsidR="0025585E">
        <w:t>Sounds generated by a student’s found instrument as loaded and manipulated in Audacity.</w:t>
      </w:r>
    </w:p>
    <w:p w14:paraId="1B13272B" w14:textId="77777777" w:rsidR="00074788" w:rsidRPr="009D2DD4" w:rsidRDefault="00BC44BA" w:rsidP="008E6C88">
      <w:pPr>
        <w:pStyle w:val="DoubleSpaced"/>
        <w:ind w:firstLine="0"/>
      </w:pPr>
      <w:r w:rsidRPr="009D2DD4">
        <w:t>always provide constructive criticism.</w:t>
      </w:r>
      <w:r>
        <w:t xml:space="preserve">  </w:t>
      </w:r>
      <w:r w:rsidRPr="009D2DD4">
        <w:t xml:space="preserve">A rather lengthy discussion ensued about how we </w:t>
      </w:r>
      <w:r w:rsidR="008E6C88" w:rsidRPr="009D2DD4">
        <w:t xml:space="preserve">should try to pose questions that will elicit thoughtful analysis rather than just whether </w:t>
      </w:r>
      <w:r w:rsidR="00AC70A2">
        <w:t>one likes</w:t>
      </w:r>
      <w:r w:rsidR="004758C7" w:rsidRPr="009D2DD4">
        <w:t xml:space="preserve"> or d</w:t>
      </w:r>
      <w:r w:rsidR="00BA5853">
        <w:t>oes</w:t>
      </w:r>
      <w:r w:rsidR="004758C7" w:rsidRPr="009D2DD4">
        <w:t>n</w:t>
      </w:r>
      <w:r w:rsidR="00B23C1E" w:rsidRPr="009D2DD4">
        <w:t>’</w:t>
      </w:r>
      <w:r w:rsidR="004758C7" w:rsidRPr="009D2DD4">
        <w:t>t like a composition or performance.  After all</w:t>
      </w:r>
      <w:r w:rsidR="00AC70A2">
        <w:t>,</w:t>
      </w:r>
      <w:r w:rsidR="004758C7" w:rsidRPr="009D2DD4">
        <w:t xml:space="preserve"> when someone puts themselves out there creatively, do we necessarily want to shut them down with issues of likes and dislikes which suggest it</w:t>
      </w:r>
      <w:r w:rsidR="00B23C1E" w:rsidRPr="009D2DD4">
        <w:t>’</w:t>
      </w:r>
      <w:r w:rsidR="004758C7" w:rsidRPr="009D2DD4">
        <w:t xml:space="preserve">s either </w:t>
      </w:r>
      <w:r w:rsidR="008B5F22" w:rsidRPr="009D2DD4">
        <w:t>“</w:t>
      </w:r>
      <w:r w:rsidR="004758C7" w:rsidRPr="009D2DD4">
        <w:t>right</w:t>
      </w:r>
      <w:r w:rsidR="008B5F22" w:rsidRPr="009D2DD4">
        <w:t>”</w:t>
      </w:r>
      <w:r w:rsidR="004758C7" w:rsidRPr="009D2DD4">
        <w:t xml:space="preserve"> or </w:t>
      </w:r>
      <w:r w:rsidR="008B5F22" w:rsidRPr="009D2DD4">
        <w:t>“</w:t>
      </w:r>
      <w:r w:rsidR="004758C7" w:rsidRPr="009D2DD4">
        <w:t>wrong</w:t>
      </w:r>
      <w:r w:rsidR="008B5F22" w:rsidRPr="009D2DD4">
        <w:t>”</w:t>
      </w:r>
      <w:r w:rsidR="004758C7" w:rsidRPr="009D2DD4">
        <w:t xml:space="preserve">?  This is an area in which music education students need to be particularly mindful. </w:t>
      </w:r>
      <w:r w:rsidR="00AC70A2">
        <w:t xml:space="preserve"> </w:t>
      </w:r>
      <w:r w:rsidR="004758C7" w:rsidRPr="009D2DD4">
        <w:t xml:space="preserve">Were our philosophies and teaching styles clashing? </w:t>
      </w:r>
      <w:r w:rsidR="00AC70A2">
        <w:t xml:space="preserve"> </w:t>
      </w:r>
      <w:r w:rsidR="004758C7" w:rsidRPr="009D2DD4">
        <w:t xml:space="preserve">Or was this </w:t>
      </w:r>
      <w:r w:rsidR="00CF7BD4">
        <w:t xml:space="preserve">truly </w:t>
      </w:r>
      <w:r w:rsidR="004758C7" w:rsidRPr="009D2DD4">
        <w:t xml:space="preserve">a teachable moment? </w:t>
      </w:r>
    </w:p>
    <w:p w14:paraId="48D2509F" w14:textId="7E00A631" w:rsidR="00594FE0" w:rsidRDefault="005261A4" w:rsidP="00594FE0">
      <w:pPr>
        <w:pStyle w:val="DoubleSpaced"/>
      </w:pPr>
      <w:r>
        <w:t>P</w:t>
      </w:r>
      <w:r w:rsidR="004758C7" w:rsidRPr="009D2DD4">
        <w:t xml:space="preserve">art </w:t>
      </w:r>
      <w:r>
        <w:t xml:space="preserve">1, in which </w:t>
      </w:r>
      <w:r w:rsidR="004758C7" w:rsidRPr="009D2DD4">
        <w:t>students were composing and creating original notation</w:t>
      </w:r>
      <w:r>
        <w:t>,</w:t>
      </w:r>
      <w:r w:rsidR="004758C7" w:rsidRPr="009D2DD4">
        <w:t xml:space="preserve"> brought to light Bamberger</w:t>
      </w:r>
      <w:r w:rsidR="00B23C1E" w:rsidRPr="009D2DD4">
        <w:t>’</w:t>
      </w:r>
      <w:r w:rsidR="004758C7" w:rsidRPr="009D2DD4">
        <w:t xml:space="preserve">s </w:t>
      </w:r>
      <w:r w:rsidR="00B962D5" w:rsidRPr="009D2DD4">
        <w:t xml:space="preserve">observation </w:t>
      </w:r>
      <w:r w:rsidR="00B962D5">
        <w:t xml:space="preserve">that </w:t>
      </w:r>
      <w:r w:rsidR="00B962D5" w:rsidRPr="009D2DD4">
        <w:t>“</w:t>
      </w:r>
      <w:r w:rsidR="003808C3">
        <w:t>o</w:t>
      </w:r>
      <w:r w:rsidR="00B962D5" w:rsidRPr="009D2DD4">
        <w:t>ur units of description come perilously close to becoming our units of perception</w:t>
      </w:r>
      <w:r w:rsidR="00957257">
        <w:t xml:space="preserve"> — </w:t>
      </w:r>
      <w:r w:rsidR="00B962D5" w:rsidRPr="009D2DD4">
        <w:t>we hear and see what we can say.” </w:t>
      </w:r>
      <w:r w:rsidR="002A4096">
        <w:fldChar w:fldCharType="begin"/>
      </w:r>
      <w:r w:rsidR="005612FE">
        <w:instrText xml:space="preserve"> ADDIN EN.CITE &lt;EndNote&gt;&lt;Cite&gt;&lt;Author&gt;Bamberger&lt;/Author&gt;&lt;Year&gt;2003&lt;/Year&gt;&lt;RecNum&gt;18&lt;/RecNum&gt;&lt;DisplayText&gt;[1]&lt;/DisplayText&gt;&lt;record&gt;&lt;rec-number&gt;18&lt;/rec-number&gt;&lt;foreign-keys&gt;&lt;key app="EN" db-id="we0zp9rzrtpdauer9abv5aph9zexsa52a5sw"&gt;18&lt;/key&gt;&lt;/foreign-keys&gt;&lt;ref-type name="Journal Article"&gt;17&lt;/ref-type&gt;&lt;contributors&gt;&lt;authors&gt;&lt;author&gt;Bamberger, Jeanne&lt;/author&gt;&lt;/authors&gt;&lt;/contributors&gt;&lt;titles&gt;&lt;title&gt;The Development of Intuitive Musical Understanding: A Natural Experiment&lt;/title&gt;&lt;secondary-title&gt;Psychology of Music&lt;/secondary-title&gt;&lt;/titles&gt;&lt;periodical&gt;&lt;full-title&gt;Psychology of Music&lt;/full-title&gt;&lt;/periodical&gt;&lt;pages&gt;7-36&lt;/pages&gt;&lt;volume&gt;31&lt;/volume&gt;&lt;number&gt;7&lt;/number&gt;&lt;dates&gt;&lt;year&gt;2003&lt;/year&gt;&lt;/dates&gt;&lt;urls&gt;&lt;/urls&gt;&lt;/record&gt;&lt;/Cite&gt;&lt;/EndNote&gt;</w:instrText>
      </w:r>
      <w:r w:rsidR="002A4096">
        <w:fldChar w:fldCharType="separate"/>
      </w:r>
      <w:r w:rsidR="005612FE">
        <w:rPr>
          <w:noProof/>
        </w:rPr>
        <w:t>[</w:t>
      </w:r>
      <w:hyperlink w:anchor="_ENREF_1" w:tooltip="Bamberger, 2003 #18" w:history="1">
        <w:r w:rsidR="00B93722">
          <w:rPr>
            <w:noProof/>
          </w:rPr>
          <w:t>1</w:t>
        </w:r>
      </w:hyperlink>
      <w:r w:rsidR="005612FE">
        <w:rPr>
          <w:noProof/>
        </w:rPr>
        <w:t>]</w:t>
      </w:r>
      <w:r w:rsidR="002A4096">
        <w:fldChar w:fldCharType="end"/>
      </w:r>
      <w:r w:rsidR="004758C7" w:rsidRPr="009D2DD4">
        <w:t xml:space="preserve"> </w:t>
      </w:r>
      <w:r w:rsidR="00B962D5">
        <w:t xml:space="preserve"> </w:t>
      </w:r>
      <w:r w:rsidR="005B6EDA">
        <w:t>S</w:t>
      </w:r>
      <w:r w:rsidR="005B6EDA" w:rsidRPr="009D2DD4">
        <w:t>tudents tended to default to simpler pieces they felt they could more easily notate.</w:t>
      </w:r>
      <w:r w:rsidR="005B6EDA">
        <w:t xml:space="preserve">  </w:t>
      </w:r>
      <w:r w:rsidR="00594FE0" w:rsidRPr="009D2DD4">
        <w:t>In many of the journal reflections and follow-up class discussion</w:t>
      </w:r>
      <w:r w:rsidR="00594FE0">
        <w:t>s</w:t>
      </w:r>
      <w:r w:rsidR="00594FE0" w:rsidRPr="009D2DD4">
        <w:t>, students mentioned how they had come up with some complex compositions but could not figure out how they would portray their ideas thro</w:t>
      </w:r>
      <w:r w:rsidR="00594FE0">
        <w:t>ugh notation.  Comments like this</w:t>
      </w:r>
      <w:r w:rsidR="00594FE0" w:rsidRPr="009D2DD4">
        <w:t xml:space="preserve"> were common</w:t>
      </w:r>
      <w:r w:rsidR="00DF50CC">
        <w:t xml:space="preserve"> and confirmed our initial instincts regarding </w:t>
      </w:r>
      <w:r w:rsidR="00DF50CC" w:rsidRPr="00DF50CC">
        <w:rPr>
          <w:i/>
        </w:rPr>
        <w:t>unlinking</w:t>
      </w:r>
      <w:r w:rsidR="00DF50CC">
        <w:t xml:space="preserve"> the composition from notation</w:t>
      </w:r>
      <w:r w:rsidR="00594FE0">
        <w:t>:</w:t>
      </w:r>
    </w:p>
    <w:p w14:paraId="476BBFD9" w14:textId="77777777" w:rsidR="00594FE0" w:rsidRPr="009D2DD4" w:rsidRDefault="00594FE0" w:rsidP="00594FE0">
      <w:pPr>
        <w:pStyle w:val="Quote"/>
      </w:pPr>
      <w:r>
        <w:t>When</w:t>
      </w:r>
      <w:r w:rsidRPr="009D2DD4">
        <w:t xml:space="preserve"> creating the new composition</w:t>
      </w:r>
      <w:r>
        <w:t>,</w:t>
      </w:r>
      <w:r w:rsidRPr="009D2DD4">
        <w:t xml:space="preserve"> I felt more free to get elaborate and not worry about how to notate. </w:t>
      </w:r>
      <w:r>
        <w:t xml:space="preserve"> </w:t>
      </w:r>
      <w:r w:rsidRPr="009D2DD4">
        <w:t xml:space="preserve">It was freeing to know afterwards that it wouldn’t be my job to figure out how to relate the piece. </w:t>
      </w:r>
      <w:r>
        <w:t xml:space="preserve"> </w:t>
      </w:r>
      <w:r w:rsidRPr="009D2DD4">
        <w:t>Overall</w:t>
      </w:r>
      <w:r>
        <w:t>,</w:t>
      </w:r>
      <w:r w:rsidRPr="009D2DD4">
        <w:t xml:space="preserve"> I think everyone was much more creative.</w:t>
      </w:r>
    </w:p>
    <w:p w14:paraId="0BABCABE" w14:textId="77777777" w:rsidR="00CB0364" w:rsidRDefault="00AB0A81" w:rsidP="00EA51DA">
      <w:pPr>
        <w:pStyle w:val="DoubleSpaced"/>
      </w:pPr>
      <w:r>
        <w:t>In p</w:t>
      </w:r>
      <w:r w:rsidR="00EA51DA">
        <w:t>art</w:t>
      </w:r>
      <w:r w:rsidR="00EA51DA" w:rsidRPr="009D2DD4">
        <w:t xml:space="preserve"> 2 we wanted students to put all of their creativity into playing with the sounds, so no notation was requ</w:t>
      </w:r>
      <w:r w:rsidR="00594FE0">
        <w:t>ir</w:t>
      </w:r>
      <w:r w:rsidR="00EA51DA" w:rsidRPr="009D2DD4">
        <w:t xml:space="preserve">ed.  </w:t>
      </w:r>
      <w:r>
        <w:t>Another student remarked</w:t>
      </w:r>
      <w:r w:rsidR="00CB0364">
        <w:t>:</w:t>
      </w:r>
    </w:p>
    <w:p w14:paraId="588D8582" w14:textId="77777777" w:rsidR="00EA51DA" w:rsidRPr="009D2DD4" w:rsidRDefault="00EA51DA" w:rsidP="00CB0364">
      <w:pPr>
        <w:pStyle w:val="Quote"/>
      </w:pPr>
      <w:r w:rsidRPr="009D2DD4">
        <w:t>When I first started composing, I began thinking about what the notation would look like, and I really had to force myself not to think in that fashion and focus more on how I wanted it to sound. Not knowing what the program could do, this was actually a little difficult, but once I got exploring and let go of the idea of notation it was much easier.</w:t>
      </w:r>
    </w:p>
    <w:p w14:paraId="4847A5B1" w14:textId="77777777" w:rsidR="00B175D5" w:rsidRDefault="004758C7" w:rsidP="005954B4">
      <w:pPr>
        <w:pStyle w:val="DoubleSpacedFlushLeft"/>
      </w:pPr>
      <w:r w:rsidRPr="009D2DD4">
        <w:t xml:space="preserve">The sound manipulation </w:t>
      </w:r>
      <w:r w:rsidR="00B175D5">
        <w:t xml:space="preserve">activity </w:t>
      </w:r>
      <w:r w:rsidRPr="009D2DD4">
        <w:t xml:space="preserve">was quite successful on </w:t>
      </w:r>
      <w:r w:rsidR="00F52A92">
        <w:t>a number of</w:t>
      </w:r>
      <w:r w:rsidRPr="009D2DD4">
        <w:t xml:space="preserve"> levels. </w:t>
      </w:r>
      <w:r w:rsidR="00B175D5">
        <w:t xml:space="preserve"> </w:t>
      </w:r>
      <w:r w:rsidRPr="009D2DD4">
        <w:t xml:space="preserve">This statement sums up </w:t>
      </w:r>
      <w:r w:rsidR="00F52A92">
        <w:t>what many students felt:</w:t>
      </w:r>
    </w:p>
    <w:p w14:paraId="7FAC4C7E" w14:textId="77777777" w:rsidR="00B175D5" w:rsidRDefault="004758C7" w:rsidP="00B175D5">
      <w:pPr>
        <w:pStyle w:val="Quote"/>
      </w:pPr>
      <w:r w:rsidRPr="009D2DD4">
        <w:t>I learned how to use a new computer program (new to me at least), how to manipulate sounds, and how to notate a piece by listening carefully and repetitively (but notes help a whole bunch).</w:t>
      </w:r>
    </w:p>
    <w:p w14:paraId="0FFF6BC5" w14:textId="77777777" w:rsidR="00B175D5" w:rsidRDefault="004758C7" w:rsidP="00B175D5">
      <w:pPr>
        <w:pStyle w:val="DoubleSpaced"/>
        <w:ind w:firstLine="0"/>
      </w:pPr>
      <w:r w:rsidRPr="009D2DD4">
        <w:t>One student noted the enjoyment of manipulating sounds, though recreating his found objects piece came with some level of frustration.  He discussed having to start over several times</w:t>
      </w:r>
      <w:r w:rsidR="00B175D5">
        <w:t>,</w:t>
      </w:r>
      <w:r w:rsidRPr="009D2DD4">
        <w:t xml:space="preserve"> but then noted</w:t>
      </w:r>
      <w:r w:rsidR="00B175D5">
        <w:t>:</w:t>
      </w:r>
    </w:p>
    <w:p w14:paraId="54D630EB" w14:textId="77777777" w:rsidR="00B175D5" w:rsidRDefault="004758C7" w:rsidP="00B175D5">
      <w:pPr>
        <w:pStyle w:val="Quote"/>
      </w:pPr>
      <w:r w:rsidRPr="009D2DD4">
        <w:t>As frustrating as it was</w:t>
      </w:r>
      <w:r w:rsidR="00B175D5">
        <w:t>,</w:t>
      </w:r>
      <w:r w:rsidRPr="009D2DD4">
        <w:t xml:space="preserve"> I do not believe my piece would have come out as good as it did </w:t>
      </w:r>
      <w:r w:rsidR="00557DCE">
        <w:t>i</w:t>
      </w:r>
      <w:r w:rsidRPr="009D2DD4">
        <w:t>f I didn</w:t>
      </w:r>
      <w:r w:rsidR="00B23C1E" w:rsidRPr="009D2DD4">
        <w:t>’</w:t>
      </w:r>
      <w:r w:rsidRPr="009D2DD4">
        <w:t>t redo it a number of times. Each time I restarted I had a new perspective and was able to think of better ideas and new ways to approach my piece.</w:t>
      </w:r>
    </w:p>
    <w:p w14:paraId="381F84BC" w14:textId="77777777" w:rsidR="00074788" w:rsidRPr="009D2DD4" w:rsidRDefault="004758C7" w:rsidP="00B175D5">
      <w:pPr>
        <w:pStyle w:val="DoubleSpaced"/>
        <w:ind w:firstLine="0"/>
      </w:pPr>
      <w:r w:rsidRPr="009D2DD4">
        <w:t xml:space="preserve">The act of analysis and revision is a very important part of the composition process and one that is often difficult to motivate students to do. Creating music with technology will afford your students instant aural feedback and allows for a great deal of exploration.  </w:t>
      </w:r>
    </w:p>
    <w:p w14:paraId="2C33E036" w14:textId="77777777" w:rsidR="001E0D9D" w:rsidRDefault="00AB69B5" w:rsidP="00672107">
      <w:pPr>
        <w:pStyle w:val="DoubleSpaced"/>
        <w:rPr>
          <w:color w:val="333333"/>
        </w:rPr>
      </w:pPr>
      <w:r>
        <w:t>In part 3</w:t>
      </w:r>
      <w:r w:rsidR="004758C7" w:rsidRPr="009D2DD4">
        <w:t>, which was announced after the completion of the digital compositions in p</w:t>
      </w:r>
      <w:r w:rsidR="002000E1">
        <w:t>art</w:t>
      </w:r>
      <w:r w:rsidR="004758C7" w:rsidRPr="009D2DD4">
        <w:t xml:space="preserve"> 2, students pair</w:t>
      </w:r>
      <w:r w:rsidR="00A5640F">
        <w:t>ed</w:t>
      </w:r>
      <w:r w:rsidR="004758C7" w:rsidRPr="009D2DD4">
        <w:t xml:space="preserve"> up so that each created the notation for </w:t>
      </w:r>
      <w:r w:rsidR="00A5640F">
        <w:t>his or her</w:t>
      </w:r>
      <w:r w:rsidR="004758C7" w:rsidRPr="009D2DD4">
        <w:t xml:space="preserve"> partner</w:t>
      </w:r>
      <w:r w:rsidR="00B23C1E" w:rsidRPr="009D2DD4">
        <w:t>’</w:t>
      </w:r>
      <w:r w:rsidR="004758C7" w:rsidRPr="009D2DD4">
        <w:t>s composition</w:t>
      </w:r>
      <w:r w:rsidR="00056D38">
        <w:t xml:space="preserve"> (see Figure </w:t>
      </w:r>
      <w:fldSimple w:instr=" seq chapno \c ">
        <w:r w:rsidR="005875D3">
          <w:rPr>
            <w:noProof/>
          </w:rPr>
          <w:t>4</w:t>
        </w:r>
      </w:fldSimple>
      <w:r w:rsidR="003C6183" w:rsidRPr="00D74D24">
        <w:t>-</w:t>
      </w:r>
      <w:r w:rsidR="002A4096">
        <w:fldChar w:fldCharType="begin"/>
      </w:r>
      <w:r w:rsidR="00056D38">
        <w:instrText xml:space="preserve"> seq figno </w:instrText>
      </w:r>
      <w:r w:rsidR="002A4096">
        <w:fldChar w:fldCharType="separate"/>
      </w:r>
      <w:r w:rsidR="005875D3">
        <w:rPr>
          <w:noProof/>
        </w:rPr>
        <w:t>17</w:t>
      </w:r>
      <w:r w:rsidR="002A4096">
        <w:fldChar w:fldCharType="end"/>
      </w:r>
      <w:r w:rsidR="00056D38">
        <w:t>)</w:t>
      </w:r>
      <w:r w:rsidR="004758C7" w:rsidRPr="009D2DD4">
        <w:t>. </w:t>
      </w:r>
      <w:r w:rsidR="004758C7" w:rsidRPr="009D2DD4">
        <w:rPr>
          <w:b/>
        </w:rPr>
        <w:t xml:space="preserve"> </w:t>
      </w:r>
      <w:r w:rsidR="004758C7" w:rsidRPr="009D2DD4">
        <w:t xml:space="preserve">This activity generated a great deal of interest and engagement in the act of critical listening on a level that was much deeper than we would have anticipated.  As one student noted in his reflection, </w:t>
      </w:r>
      <w:r w:rsidR="008B5F22" w:rsidRPr="009D2DD4">
        <w:t>“</w:t>
      </w:r>
      <w:r w:rsidR="004758C7" w:rsidRPr="009D2DD4">
        <w:rPr>
          <w:color w:val="333333"/>
        </w:rPr>
        <w:t>This process forced me to listen actively (this includes interpreting the sounds in a way that others can understand).</w:t>
      </w:r>
      <w:r w:rsidR="008B5F22" w:rsidRPr="009D2DD4">
        <w:t>”</w:t>
      </w:r>
      <w:r w:rsidR="00B93647">
        <w:t xml:space="preserve"> </w:t>
      </w:r>
      <w:r w:rsidR="004758C7" w:rsidRPr="009D2DD4">
        <w:rPr>
          <w:color w:val="333333"/>
        </w:rPr>
        <w:t xml:space="preserve"> He went on to discuss his thinking process</w:t>
      </w:r>
      <w:r w:rsidR="001E0D9D">
        <w:rPr>
          <w:color w:val="333333"/>
        </w:rPr>
        <w:t>:</w:t>
      </w:r>
      <w:r w:rsidR="004758C7" w:rsidRPr="009D2DD4">
        <w:rPr>
          <w:color w:val="333333"/>
        </w:rPr>
        <w:t xml:space="preserve"> </w:t>
      </w:r>
    </w:p>
    <w:p w14:paraId="5D2D4F22" w14:textId="77777777" w:rsidR="002C0C1B" w:rsidRDefault="00412945" w:rsidP="002D0807">
      <w:pPr>
        <w:pStyle w:val="Quote"/>
        <w:suppressAutoHyphens/>
        <w:spacing w:after="480"/>
      </w:pPr>
      <w:r w:rsidRPr="009D2DD4">
        <w:t>I don’t know why I choose one thing over the other</w:t>
      </w:r>
      <w:r w:rsidR="00957257">
        <w:t xml:space="preserve"> — </w:t>
      </w:r>
      <w:r w:rsidRPr="009D2DD4">
        <w:t>I just picked what seemed most natural to me</w:t>
      </w:r>
      <w:r>
        <w:t>,</w:t>
      </w:r>
      <w:r w:rsidRPr="009D2DD4">
        <w:t xml:space="preserve"> hoping others would understand</w:t>
      </w:r>
      <w:r>
        <w:t xml:space="preserve"> </w:t>
      </w:r>
      <w:r w:rsidRPr="009D2DD4">
        <w:t>…</w:t>
      </w:r>
      <w:r>
        <w:t xml:space="preserve"> </w:t>
      </w:r>
      <w:r w:rsidRPr="009D2DD4">
        <w:t>looking back on my final draft</w:t>
      </w:r>
      <w:r>
        <w:t>,</w:t>
      </w:r>
      <w:r w:rsidRPr="009D2DD4">
        <w:t xml:space="preserve"> I felt like the notation repre</w:t>
      </w:r>
      <w:r w:rsidR="002C0C1B" w:rsidRPr="009D2DD4">
        <w:t>sented the music rather well (sometimes it’s best to think with your senses and intuition).</w:t>
      </w:r>
    </w:p>
    <w:p w14:paraId="2E41AB30" w14:textId="77777777" w:rsidR="00056D38" w:rsidRDefault="008456BB" w:rsidP="00412945">
      <w:pPr>
        <w:pStyle w:val="SingleSpaced"/>
        <w:spacing w:after="120"/>
      </w:pPr>
      <w:r>
        <w:rPr>
          <w:noProof/>
        </w:rPr>
        <w:drawing>
          <wp:inline distT="0" distB="0" distL="0" distR="0" wp14:anchorId="4A0A422E" wp14:editId="0699ABD1">
            <wp:extent cx="4930140" cy="5029200"/>
            <wp:effectExtent l="38100" t="19050" r="2286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l="-3415" t="-3351" r="-3415" b="-3351"/>
                    <a:stretch>
                      <a:fillRect/>
                    </a:stretch>
                  </pic:blipFill>
                  <pic:spPr bwMode="auto">
                    <a:xfrm>
                      <a:off x="0" y="0"/>
                      <a:ext cx="4930140" cy="5029200"/>
                    </a:xfrm>
                    <a:prstGeom prst="rect">
                      <a:avLst/>
                    </a:prstGeom>
                    <a:noFill/>
                    <a:ln w="9525" cmpd="sng">
                      <a:solidFill>
                        <a:srgbClr val="000000"/>
                      </a:solidFill>
                      <a:miter lim="800000"/>
                      <a:headEnd/>
                      <a:tailEnd/>
                    </a:ln>
                    <a:effectLst/>
                  </pic:spPr>
                </pic:pic>
              </a:graphicData>
            </a:graphic>
          </wp:inline>
        </w:drawing>
      </w:r>
    </w:p>
    <w:p w14:paraId="28511021" w14:textId="77777777" w:rsidR="00412945" w:rsidRPr="00D77CE3" w:rsidRDefault="00412945" w:rsidP="00412945">
      <w:pPr>
        <w:pStyle w:val="SingleSpaced"/>
        <w:spacing w:after="480"/>
        <w:jc w:val="center"/>
      </w:pPr>
      <w:r>
        <w:rPr>
          <w:i/>
        </w:rPr>
        <w:t xml:space="preserve">Figure </w:t>
      </w:r>
      <w:r w:rsidR="002A4096">
        <w:rPr>
          <w:i/>
        </w:rPr>
        <w:fldChar w:fldCharType="begin"/>
      </w:r>
      <w:r w:rsidR="001F1471">
        <w:rPr>
          <w:i/>
        </w:rPr>
        <w:instrText xml:space="preserve"> seq chapno \c </w:instrText>
      </w:r>
      <w:r w:rsidR="002A4096">
        <w:rPr>
          <w:i/>
        </w:rPr>
        <w:fldChar w:fldCharType="separate"/>
      </w:r>
      <w:r w:rsidR="005875D3">
        <w:rPr>
          <w:i/>
          <w:noProof/>
        </w:rPr>
        <w:t>4</w:t>
      </w:r>
      <w:r w:rsidR="002A4096">
        <w:rPr>
          <w:i/>
        </w:rPr>
        <w:fldChar w:fldCharType="end"/>
      </w:r>
      <w:r>
        <w:rPr>
          <w:i/>
        </w:rPr>
        <w:t>-</w:t>
      </w:r>
      <w:r w:rsidR="002A4096">
        <w:rPr>
          <w:i/>
        </w:rPr>
        <w:fldChar w:fldCharType="begin"/>
      </w:r>
      <w:r>
        <w:rPr>
          <w:i/>
        </w:rPr>
        <w:instrText xml:space="preserve"> seq figno \c </w:instrText>
      </w:r>
      <w:r w:rsidR="002A4096">
        <w:rPr>
          <w:i/>
        </w:rPr>
        <w:fldChar w:fldCharType="separate"/>
      </w:r>
      <w:r w:rsidR="005875D3">
        <w:rPr>
          <w:i/>
          <w:noProof/>
        </w:rPr>
        <w:t>17</w:t>
      </w:r>
      <w:r w:rsidR="002A4096">
        <w:rPr>
          <w:i/>
        </w:rPr>
        <w:fldChar w:fldCharType="end"/>
      </w:r>
      <w:r>
        <w:t>.  Mary</w:t>
      </w:r>
      <w:r w:rsidR="00EE6F7B">
        <w:t xml:space="preserve"> </w:t>
      </w:r>
      <w:r>
        <w:t>Ellen’s notation for Brittany’s composition.</w:t>
      </w:r>
    </w:p>
    <w:p w14:paraId="48E48499" w14:textId="77777777" w:rsidR="001E0D9D" w:rsidRDefault="001E0D9D" w:rsidP="001E0D9D">
      <w:pPr>
        <w:pStyle w:val="DoubleSpaced"/>
        <w:ind w:firstLine="0"/>
        <w:rPr>
          <w:color w:val="333333"/>
        </w:rPr>
      </w:pPr>
      <w:r>
        <w:rPr>
          <w:color w:val="333333"/>
        </w:rPr>
        <w:t>A</w:t>
      </w:r>
      <w:r w:rsidR="004758C7" w:rsidRPr="009D2DD4">
        <w:rPr>
          <w:color w:val="333333"/>
        </w:rPr>
        <w:t>nother student</w:t>
      </w:r>
      <w:r>
        <w:rPr>
          <w:color w:val="333333"/>
        </w:rPr>
        <w:t xml:space="preserve"> observed:</w:t>
      </w:r>
    </w:p>
    <w:p w14:paraId="01BFCDC8" w14:textId="77777777" w:rsidR="001E0D9D" w:rsidRDefault="004758C7" w:rsidP="001E0D9D">
      <w:pPr>
        <w:pStyle w:val="Quote"/>
      </w:pPr>
      <w:r w:rsidRPr="009D2DD4">
        <w:t>I really liked that we did the notation process this way</w:t>
      </w:r>
      <w:r w:rsidR="00A7543D">
        <w:t>,</w:t>
      </w:r>
      <w:r w:rsidRPr="009D2DD4">
        <w:t xml:space="preserve"> writing for someone else</w:t>
      </w:r>
      <w:r w:rsidR="00B23C1E" w:rsidRPr="009D2DD4">
        <w:t>’</w:t>
      </w:r>
      <w:r w:rsidRPr="009D2DD4">
        <w:t xml:space="preserve">s piece instead of your own. </w:t>
      </w:r>
      <w:r w:rsidR="001E0D9D">
        <w:t xml:space="preserve"> </w:t>
      </w:r>
      <w:r w:rsidRPr="009D2DD4">
        <w:t>I feel like if I had written for my own piece</w:t>
      </w:r>
      <w:r w:rsidR="001E0D9D">
        <w:t>,</w:t>
      </w:r>
      <w:r w:rsidRPr="009D2DD4">
        <w:t xml:space="preserve"> I would</w:t>
      </w:r>
      <w:r w:rsidR="00B23C1E" w:rsidRPr="009D2DD4">
        <w:t>’</w:t>
      </w:r>
      <w:r w:rsidRPr="009D2DD4">
        <w:t>ve been stuck on my original notation and</w:t>
      </w:r>
      <w:r w:rsidR="00957257">
        <w:t xml:space="preserve"> — </w:t>
      </w:r>
      <w:r w:rsidRPr="009D2DD4">
        <w:t>having created the piece</w:t>
      </w:r>
      <w:r w:rsidR="00957257">
        <w:t xml:space="preserve"> — </w:t>
      </w:r>
      <w:r w:rsidRPr="009D2DD4">
        <w:t>I wouldn</w:t>
      </w:r>
      <w:r w:rsidR="00B23C1E" w:rsidRPr="009D2DD4">
        <w:t>’</w:t>
      </w:r>
      <w:r w:rsidRPr="009D2DD4">
        <w:t>t have been able to listen to it objectively and take the sounds in differently. Working with someone else</w:t>
      </w:r>
      <w:r w:rsidR="00B23C1E" w:rsidRPr="009D2DD4">
        <w:t>’</w:t>
      </w:r>
      <w:r w:rsidRPr="009D2DD4">
        <w:t>s piece allowed me to start from scratch, listen actively, and create.</w:t>
      </w:r>
    </w:p>
    <w:p w14:paraId="36463039" w14:textId="77777777" w:rsidR="00747D0A" w:rsidRDefault="00747D0A" w:rsidP="00747D0A">
      <w:pPr>
        <w:pStyle w:val="DoubleSpaced"/>
        <w:ind w:firstLine="0"/>
      </w:pPr>
      <w:r>
        <w:t xml:space="preserve">Part 3 </w:t>
      </w:r>
      <w:r w:rsidR="004758C7" w:rsidRPr="009D2DD4">
        <w:t xml:space="preserve">actually had students applying skills from </w:t>
      </w:r>
      <w:r>
        <w:t>previous activities</w:t>
      </w:r>
      <w:r w:rsidR="004758C7" w:rsidRPr="009D2DD4">
        <w:t xml:space="preserve"> in terms of categorizing sounds to represent them.</w:t>
      </w:r>
      <w:r>
        <w:t xml:space="preserve">  A student wrote:</w:t>
      </w:r>
    </w:p>
    <w:p w14:paraId="3DB4C7E3" w14:textId="77777777" w:rsidR="00074788" w:rsidRPr="009D2DD4" w:rsidRDefault="004758C7" w:rsidP="005E7C39">
      <w:pPr>
        <w:pStyle w:val="Quote"/>
        <w:spacing w:after="480"/>
      </w:pPr>
      <w:r w:rsidRPr="009D2DD4">
        <w:t xml:space="preserve">Coming up with notation for a piece I was not intimately familiar with was a huge challenge. </w:t>
      </w:r>
      <w:r w:rsidR="00747D0A">
        <w:t xml:space="preserve"> </w:t>
      </w:r>
      <w:r w:rsidRPr="009D2DD4">
        <w:t xml:space="preserve">I could not really even start until after I had listened to it a dozen times, just to get a sense of it and start to hear the different layers. </w:t>
      </w:r>
      <w:r w:rsidR="00747D0A">
        <w:t xml:space="preserve"> </w:t>
      </w:r>
      <w:r w:rsidRPr="009D2DD4">
        <w:t>I started to be able to categorize the sounds, hearing the bubbles, the scratches, the hums.</w:t>
      </w:r>
    </w:p>
    <w:p w14:paraId="5B651D64" w14:textId="77777777" w:rsidR="005E7C39" w:rsidRDefault="00424F70" w:rsidP="005E7C39">
      <w:pPr>
        <w:pStyle w:val="Heading3"/>
      </w:pPr>
      <w:r>
        <w:t>From Exercises to Music</w:t>
      </w:r>
    </w:p>
    <w:p w14:paraId="51255B92" w14:textId="77777777" w:rsidR="00424F70" w:rsidRDefault="004758C7" w:rsidP="00672107">
      <w:pPr>
        <w:pStyle w:val="DoubleSpaced"/>
      </w:pPr>
      <w:r w:rsidRPr="009D2DD4">
        <w:t>It was during th</w:t>
      </w:r>
      <w:r w:rsidR="00C00F5B">
        <w:t xml:space="preserve">e part 3 activity </w:t>
      </w:r>
      <w:r w:rsidRPr="009D2DD4">
        <w:t xml:space="preserve">that we really began to witness the seeds of computational thinking taking hold.  All the students were exploring more. </w:t>
      </w:r>
      <w:r w:rsidR="00667E5F">
        <w:t xml:space="preserve"> </w:t>
      </w:r>
      <w:r w:rsidRPr="009D2DD4">
        <w:t xml:space="preserve">They were thinking about music and sounds differently and listening more critically.  Without realizing it, they were engaging in musical analysis in the most fundamental ways.  They were going through the mental processes of organizing their thinking and coming up with a plan. </w:t>
      </w:r>
      <w:r w:rsidR="00C00F5B">
        <w:t xml:space="preserve"> </w:t>
      </w:r>
    </w:p>
    <w:p w14:paraId="2136CC81" w14:textId="77777777" w:rsidR="00074788" w:rsidRDefault="004758C7" w:rsidP="00936880">
      <w:pPr>
        <w:pStyle w:val="DoubleSpaced"/>
        <w:spacing w:after="240"/>
      </w:pPr>
      <w:r w:rsidRPr="009D2DD4">
        <w:t>Now we needed to somehow tie this back to the world of music.  As luck would have it</w:t>
      </w:r>
      <w:r w:rsidR="00483461">
        <w:t>,</w:t>
      </w:r>
      <w:r w:rsidRPr="009D2DD4">
        <w:t xml:space="preserve"> we were both attending a concert by the </w:t>
      </w:r>
      <w:r w:rsidR="00483461" w:rsidRPr="009D2DD4">
        <w:t xml:space="preserve">JACK </w:t>
      </w:r>
      <w:r w:rsidRPr="009D2DD4">
        <w:t>Quartet, </w:t>
      </w:r>
      <w:r w:rsidR="008755FC" w:rsidRPr="009D2DD4">
        <w:t>a group of young string players who specialize in contemporary music</w:t>
      </w:r>
      <w:r w:rsidRPr="009D2DD4">
        <w:t xml:space="preserve"> </w:t>
      </w:r>
      <w:r w:rsidR="008755FC">
        <w:t xml:space="preserve">(see Figure </w:t>
      </w:r>
      <w:fldSimple w:instr=" seq chapno \c ">
        <w:r w:rsidR="005875D3">
          <w:rPr>
            <w:noProof/>
          </w:rPr>
          <w:t>4</w:t>
        </w:r>
      </w:fldSimple>
      <w:r w:rsidR="003C6183" w:rsidRPr="00D74D24">
        <w:t>-</w:t>
      </w:r>
      <w:fldSimple w:instr=" seq figno ">
        <w:r w:rsidR="005875D3">
          <w:rPr>
            <w:noProof/>
          </w:rPr>
          <w:t>18</w:t>
        </w:r>
      </w:fldSimple>
      <w:r w:rsidR="00E44832">
        <w:t xml:space="preserve"> and </w:t>
      </w:r>
      <w:r w:rsidR="00E44832" w:rsidRPr="00DD1500">
        <w:rPr>
          <w:szCs w:val="24"/>
        </w:rPr>
        <w:t>www.jackquartet.com</w:t>
      </w:r>
      <w:r w:rsidR="008755FC">
        <w:t xml:space="preserve">).  </w:t>
      </w:r>
      <w:r w:rsidRPr="009D2DD4">
        <w:t xml:space="preserve">Since this concert was in an intimate venue, we could see </w:t>
      </w:r>
      <w:r w:rsidR="00C04391">
        <w:t xml:space="preserve">some of </w:t>
      </w:r>
      <w:r w:rsidRPr="009D2DD4">
        <w:t>the music, which looked suspiciously like invented notation</w:t>
      </w:r>
      <w:r w:rsidR="00C04391">
        <w:t xml:space="preserve"> (see Figure </w:t>
      </w:r>
      <w:fldSimple w:instr=" seq chapno \c ">
        <w:r w:rsidR="005875D3">
          <w:rPr>
            <w:noProof/>
          </w:rPr>
          <w:t>4</w:t>
        </w:r>
      </w:fldSimple>
      <w:r w:rsidR="003C6183" w:rsidRPr="00D74D24">
        <w:t>-</w:t>
      </w:r>
      <w:fldSimple w:instr=" seq figno ">
        <w:r w:rsidR="005875D3">
          <w:rPr>
            <w:noProof/>
          </w:rPr>
          <w:t>19</w:t>
        </w:r>
      </w:fldSimple>
      <w:r w:rsidR="00C04391">
        <w:t>)</w:t>
      </w:r>
      <w:r w:rsidRPr="009D2DD4">
        <w:t>.  Helmut Lachenmann</w:t>
      </w:r>
      <w:r w:rsidR="006B6F8D">
        <w:t>,</w:t>
      </w:r>
      <w:r w:rsidRPr="009D2DD4">
        <w:t xml:space="preserve"> </w:t>
      </w:r>
      <w:r w:rsidR="006B6F8D">
        <w:t>t</w:t>
      </w:r>
      <w:r w:rsidR="006B6F8D" w:rsidRPr="009D2DD4">
        <w:t>he composer</w:t>
      </w:r>
      <w:r w:rsidR="006B6F8D">
        <w:t>,</w:t>
      </w:r>
      <w:r w:rsidR="006B6F8D" w:rsidRPr="009D2DD4">
        <w:t xml:space="preserve"> </w:t>
      </w:r>
      <w:r w:rsidRPr="009D2DD4">
        <w:t xml:space="preserve">was </w:t>
      </w:r>
      <w:r w:rsidR="00DC264E">
        <w:t>present</w:t>
      </w:r>
      <w:r w:rsidRPr="009D2DD4">
        <w:t xml:space="preserve"> and spoke about his music, the sounds he was looking to create, which were non-traditional, and the manner in which that information was conveyed to the performers.  This prompted us to think about spending a little time on the idea of musical notation, its beginnings</w:t>
      </w:r>
      <w:r w:rsidR="00666151">
        <w:t>,</w:t>
      </w:r>
      <w:r w:rsidRPr="009D2DD4">
        <w:t xml:space="preserve"> and some of the ways contemporary composers have found traditional notation limiting.  </w:t>
      </w:r>
    </w:p>
    <w:p w14:paraId="4E5029E2" w14:textId="77777777" w:rsidR="004829FD" w:rsidRDefault="008456BB" w:rsidP="00936880">
      <w:pPr>
        <w:pStyle w:val="SingleSpaced"/>
        <w:spacing w:after="120"/>
        <w:jc w:val="center"/>
      </w:pPr>
      <w:r>
        <w:rPr>
          <w:noProof/>
        </w:rPr>
        <w:drawing>
          <wp:inline distT="0" distB="0" distL="0" distR="0" wp14:anchorId="506120E1" wp14:editId="39373B2B">
            <wp:extent cx="5486400" cy="4152900"/>
            <wp:effectExtent l="19050" t="19050" r="19050" b="19050"/>
            <wp:docPr id="18" name="Picture 18" descr="http://www.jackquartet.com/images/JACK_web_[Justin_Bernha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jackquartet.com/images/JACK_web_[Justin_Bernhaut].jpg"/>
                    <pic:cNvPicPr>
                      <a:picLocks noChangeAspect="1" noChangeArrowheads="1"/>
                    </pic:cNvPicPr>
                  </pic:nvPicPr>
                  <pic:blipFill>
                    <a:blip r:embed="rId27" cstate="print"/>
                    <a:srcRect l="20323" t="12247" r="12808" b="11748"/>
                    <a:stretch>
                      <a:fillRect/>
                    </a:stretch>
                  </pic:blipFill>
                  <pic:spPr bwMode="auto">
                    <a:xfrm>
                      <a:off x="0" y="0"/>
                      <a:ext cx="5486400" cy="4152900"/>
                    </a:xfrm>
                    <a:prstGeom prst="rect">
                      <a:avLst/>
                    </a:prstGeom>
                    <a:noFill/>
                    <a:ln w="9525" cmpd="sng">
                      <a:solidFill>
                        <a:srgbClr val="000000"/>
                      </a:solidFill>
                      <a:miter lim="800000"/>
                      <a:headEnd/>
                      <a:tailEnd/>
                    </a:ln>
                    <a:effectLst/>
                  </pic:spPr>
                </pic:pic>
              </a:graphicData>
            </a:graphic>
          </wp:inline>
        </w:drawing>
      </w:r>
    </w:p>
    <w:p w14:paraId="7463A5B4" w14:textId="77777777" w:rsidR="00936880" w:rsidRPr="00936880" w:rsidRDefault="00936880" w:rsidP="00A10EBF">
      <w:pPr>
        <w:pStyle w:val="SingleSpaced"/>
        <w:jc w:val="center"/>
      </w:pPr>
      <w:r>
        <w:rPr>
          <w:i/>
        </w:rPr>
        <w:t xml:space="preserve">Figure </w:t>
      </w:r>
      <w:r w:rsidR="002A4096" w:rsidRPr="003C6183">
        <w:rPr>
          <w:i/>
        </w:rPr>
        <w:fldChar w:fldCharType="begin"/>
      </w:r>
      <w:r w:rsidR="003C6183" w:rsidRPr="003C6183">
        <w:rPr>
          <w:i/>
        </w:rPr>
        <w:instrText xml:space="preserve"> seq chapno \c </w:instrText>
      </w:r>
      <w:r w:rsidR="002A4096" w:rsidRPr="003C6183">
        <w:rPr>
          <w:i/>
        </w:rPr>
        <w:fldChar w:fldCharType="separate"/>
      </w:r>
      <w:r w:rsidR="005875D3">
        <w:rPr>
          <w:i/>
          <w:noProof/>
        </w:rPr>
        <w:t>4</w:t>
      </w:r>
      <w:r w:rsidR="002A4096" w:rsidRPr="003C6183">
        <w:rPr>
          <w:i/>
        </w:rPr>
        <w:fldChar w:fldCharType="end"/>
      </w:r>
      <w:r w:rsidR="003C6183" w:rsidRPr="003C6183">
        <w:rPr>
          <w:i/>
        </w:rPr>
        <w:t>-</w:t>
      </w:r>
      <w:r w:rsidR="002A4096">
        <w:rPr>
          <w:i/>
        </w:rPr>
        <w:fldChar w:fldCharType="begin"/>
      </w:r>
      <w:r>
        <w:rPr>
          <w:i/>
        </w:rPr>
        <w:instrText xml:space="preserve"> = </w:instrText>
      </w:r>
      <w:r w:rsidR="002A4096">
        <w:rPr>
          <w:i/>
        </w:rPr>
        <w:fldChar w:fldCharType="begin"/>
      </w:r>
      <w:r>
        <w:rPr>
          <w:i/>
        </w:rPr>
        <w:instrText xml:space="preserve"> seq figno </w:instrText>
      </w:r>
      <w:r w:rsidR="00B02CFD">
        <w:rPr>
          <w:i/>
        </w:rPr>
        <w:instrText xml:space="preserve">\c </w:instrText>
      </w:r>
      <w:r w:rsidR="002A4096">
        <w:rPr>
          <w:i/>
        </w:rPr>
        <w:fldChar w:fldCharType="separate"/>
      </w:r>
      <w:r w:rsidR="005875D3">
        <w:rPr>
          <w:i/>
          <w:noProof/>
        </w:rPr>
        <w:instrText>19</w:instrText>
      </w:r>
      <w:r w:rsidR="002A4096">
        <w:rPr>
          <w:i/>
        </w:rPr>
        <w:fldChar w:fldCharType="end"/>
      </w:r>
      <w:r>
        <w:rPr>
          <w:i/>
        </w:rPr>
        <w:instrText xml:space="preserve"> - 1 </w:instrText>
      </w:r>
      <w:r w:rsidR="002A4096">
        <w:rPr>
          <w:i/>
        </w:rPr>
        <w:fldChar w:fldCharType="separate"/>
      </w:r>
      <w:r w:rsidR="005875D3">
        <w:rPr>
          <w:i/>
          <w:noProof/>
        </w:rPr>
        <w:t>18</w:t>
      </w:r>
      <w:r w:rsidR="002A4096">
        <w:rPr>
          <w:i/>
        </w:rPr>
        <w:fldChar w:fldCharType="end"/>
      </w:r>
      <w:r>
        <w:t xml:space="preserve">.  The JACK Quartet.  </w:t>
      </w:r>
    </w:p>
    <w:p w14:paraId="2DD8EC18" w14:textId="77777777" w:rsidR="008C6167" w:rsidRPr="00666151" w:rsidRDefault="008614FA" w:rsidP="008C6167">
      <w:pPr>
        <w:pStyle w:val="SingleSpaced"/>
        <w:spacing w:after="480"/>
        <w:jc w:val="center"/>
        <w:rPr>
          <w:szCs w:val="24"/>
        </w:rPr>
      </w:pPr>
      <w:r w:rsidRPr="00666151">
        <w:rPr>
          <w:szCs w:val="24"/>
        </w:rPr>
        <w:t>Copyright © 2010, JACK Quartet.  Reproduced with permission.</w:t>
      </w:r>
    </w:p>
    <w:p w14:paraId="75E61860" w14:textId="77777777" w:rsidR="00533F77" w:rsidRDefault="00404769" w:rsidP="004829FD">
      <w:pPr>
        <w:pStyle w:val="SingleSpaced"/>
        <w:tabs>
          <w:tab w:val="clear" w:pos="8640"/>
        </w:tabs>
        <w:spacing w:after="120"/>
        <w:ind w:left="-720" w:right="-720"/>
        <w:jc w:val="center"/>
      </w:pPr>
      <w:r>
        <w:rPr>
          <w:noProof/>
        </w:rPr>
        <w:drawing>
          <wp:inline distT="0" distB="0" distL="0" distR="0" wp14:anchorId="16E5BBE3" wp14:editId="0665B016">
            <wp:extent cx="6400800" cy="3523445"/>
            <wp:effectExtent l="19050" t="19050" r="19050" b="19855"/>
            <wp:docPr id="20" name="Picture 19" descr="GranTorso-Score_Page_01_JMH-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orso-Score_Page_01_JMH-v2.jpg"/>
                    <pic:cNvPicPr/>
                  </pic:nvPicPr>
                  <pic:blipFill>
                    <a:blip r:embed="rId28" cstate="print"/>
                    <a:srcRect l="-914" t="-1688" r="-914" b="-1688"/>
                    <a:stretch>
                      <a:fillRect/>
                    </a:stretch>
                  </pic:blipFill>
                  <pic:spPr>
                    <a:xfrm>
                      <a:off x="0" y="0"/>
                      <a:ext cx="6400800" cy="3523445"/>
                    </a:xfrm>
                    <a:prstGeom prst="rect">
                      <a:avLst/>
                    </a:prstGeom>
                    <a:ln w="9525">
                      <a:solidFill>
                        <a:schemeClr val="tx1"/>
                      </a:solidFill>
                    </a:ln>
                  </pic:spPr>
                </pic:pic>
              </a:graphicData>
            </a:graphic>
          </wp:inline>
        </w:drawing>
      </w:r>
    </w:p>
    <w:p w14:paraId="17421BE8" w14:textId="77777777" w:rsidR="00533F77" w:rsidRDefault="00533F77" w:rsidP="004E4892">
      <w:pPr>
        <w:pStyle w:val="SingleSpaced"/>
        <w:jc w:val="center"/>
      </w:pPr>
      <w:r>
        <w:rPr>
          <w:i/>
        </w:rPr>
        <w:t xml:space="preserve">Figure </w:t>
      </w:r>
      <w:r w:rsidR="002A4096" w:rsidRPr="003C6183">
        <w:rPr>
          <w:i/>
        </w:rPr>
        <w:fldChar w:fldCharType="begin"/>
      </w:r>
      <w:r w:rsidR="003C6183" w:rsidRPr="003C6183">
        <w:rPr>
          <w:i/>
        </w:rPr>
        <w:instrText xml:space="preserve"> seq chapno \c </w:instrText>
      </w:r>
      <w:r w:rsidR="002A4096" w:rsidRPr="003C6183">
        <w:rPr>
          <w:i/>
        </w:rPr>
        <w:fldChar w:fldCharType="separate"/>
      </w:r>
      <w:r w:rsidR="005875D3">
        <w:rPr>
          <w:i/>
          <w:noProof/>
        </w:rPr>
        <w:t>4</w:t>
      </w:r>
      <w:r w:rsidR="002A4096" w:rsidRPr="003C6183">
        <w:rPr>
          <w:i/>
        </w:rPr>
        <w:fldChar w:fldCharType="end"/>
      </w:r>
      <w:r w:rsidR="003C6183" w:rsidRPr="003C6183">
        <w:rPr>
          <w:i/>
        </w:rPr>
        <w:t>-</w:t>
      </w:r>
      <w:r w:rsidR="002A4096">
        <w:rPr>
          <w:i/>
        </w:rPr>
        <w:fldChar w:fldCharType="begin"/>
      </w:r>
      <w:r w:rsidR="00B02CFD">
        <w:rPr>
          <w:i/>
        </w:rPr>
        <w:instrText xml:space="preserve"> seq figno \c </w:instrText>
      </w:r>
      <w:r w:rsidR="002A4096">
        <w:rPr>
          <w:i/>
        </w:rPr>
        <w:fldChar w:fldCharType="separate"/>
      </w:r>
      <w:r w:rsidR="005875D3">
        <w:rPr>
          <w:i/>
          <w:noProof/>
        </w:rPr>
        <w:t>19</w:t>
      </w:r>
      <w:r w:rsidR="002A4096">
        <w:rPr>
          <w:i/>
        </w:rPr>
        <w:fldChar w:fldCharType="end"/>
      </w:r>
      <w:r>
        <w:t xml:space="preserve">.  </w:t>
      </w:r>
      <w:r w:rsidR="00833AA8">
        <w:t>Excerpt</w:t>
      </w:r>
      <w:r>
        <w:t xml:space="preserve"> from </w:t>
      </w:r>
      <w:r>
        <w:rPr>
          <w:i/>
        </w:rPr>
        <w:t>Gran Torso</w:t>
      </w:r>
      <w:r>
        <w:t xml:space="preserve"> by </w:t>
      </w:r>
      <w:r w:rsidR="00833AA8">
        <w:t xml:space="preserve">German composer </w:t>
      </w:r>
      <w:r>
        <w:t>Helmut Lachenmann</w:t>
      </w:r>
      <w:r w:rsidR="000759DB">
        <w:t>,</w:t>
      </w:r>
      <w:r>
        <w:t xml:space="preserve"> demonstrating creative notation </w:t>
      </w:r>
      <w:r w:rsidR="00C20DB6">
        <w:t xml:space="preserve">being </w:t>
      </w:r>
      <w:r>
        <w:t xml:space="preserve">played </w:t>
      </w:r>
      <w:r w:rsidR="00C20DB6">
        <w:t xml:space="preserve">today </w:t>
      </w:r>
      <w:r>
        <w:t>by the JACK Quartet.</w:t>
      </w:r>
    </w:p>
    <w:p w14:paraId="5E353EAA" w14:textId="77777777" w:rsidR="00F209AF" w:rsidRPr="000759DB" w:rsidRDefault="00F209AF" w:rsidP="00F209AF">
      <w:pPr>
        <w:pStyle w:val="SingleSpaced"/>
        <w:jc w:val="center"/>
        <w:rPr>
          <w:szCs w:val="24"/>
        </w:rPr>
      </w:pPr>
      <w:r w:rsidRPr="000759DB">
        <w:rPr>
          <w:szCs w:val="24"/>
        </w:rPr>
        <w:t xml:space="preserve">Copyright © 1980, Breitkopf &amp; Härtel KG, Wiesbaden, Germany.  </w:t>
      </w:r>
    </w:p>
    <w:p w14:paraId="3BB1E01E" w14:textId="77777777" w:rsidR="00AA5211" w:rsidRPr="000759DB" w:rsidRDefault="00F209AF" w:rsidP="00F209AF">
      <w:pPr>
        <w:pStyle w:val="SingleSpaced"/>
        <w:spacing w:after="480"/>
        <w:jc w:val="center"/>
        <w:rPr>
          <w:szCs w:val="24"/>
        </w:rPr>
      </w:pPr>
      <w:r w:rsidRPr="000759DB">
        <w:rPr>
          <w:szCs w:val="24"/>
        </w:rPr>
        <w:t>Reproduced with permission.</w:t>
      </w:r>
    </w:p>
    <w:p w14:paraId="31EFA901" w14:textId="77777777" w:rsidR="00074788" w:rsidRPr="009D2DD4" w:rsidRDefault="001904E6" w:rsidP="00672107">
      <w:pPr>
        <w:pStyle w:val="DoubleSpaced"/>
      </w:pPr>
      <w:r w:rsidRPr="009D2DD4">
        <w:t xml:space="preserve">New </w:t>
      </w:r>
      <w:r w:rsidR="004758C7" w:rsidRPr="009D2DD4">
        <w:t xml:space="preserve">music is </w:t>
      </w:r>
      <w:r w:rsidRPr="009D2DD4">
        <w:t xml:space="preserve">often </w:t>
      </w:r>
      <w:r w:rsidR="004758C7" w:rsidRPr="009D2DD4">
        <w:t xml:space="preserve">presented in a manner that can be </w:t>
      </w:r>
      <w:r w:rsidR="009D2DD4" w:rsidRPr="009D2DD4">
        <w:t>off-putting</w:t>
      </w:r>
      <w:r w:rsidR="004758C7" w:rsidRPr="009D2DD4">
        <w:t xml:space="preserve"> to the novice listener. </w:t>
      </w:r>
      <w:r w:rsidR="0025401A">
        <w:t xml:space="preserve"> </w:t>
      </w:r>
      <w:r w:rsidR="004758C7" w:rsidRPr="009D2DD4">
        <w:t xml:space="preserve">However, breaking down the composition and comparing aspects of the modern composition with musical elements students </w:t>
      </w:r>
      <w:r w:rsidR="00AA28E7">
        <w:t>a</w:t>
      </w:r>
      <w:r w:rsidR="004758C7" w:rsidRPr="009D2DD4">
        <w:t xml:space="preserve">re familiar with can help students to listen with a more open mind. </w:t>
      </w:r>
      <w:r w:rsidR="00AA28E7">
        <w:t xml:space="preserve"> </w:t>
      </w:r>
      <w:r w:rsidR="004758C7" w:rsidRPr="009D2DD4">
        <w:t>Engaging the students with performers</w:t>
      </w:r>
      <w:r w:rsidR="00AC713A">
        <w:t>,</w:t>
      </w:r>
      <w:r w:rsidR="004758C7" w:rsidRPr="009D2DD4">
        <w:t xml:space="preserve"> who are generally eager to share their musical world with others</w:t>
      </w:r>
      <w:r w:rsidR="00AC713A">
        <w:t>,</w:t>
      </w:r>
      <w:r w:rsidR="004758C7" w:rsidRPr="009D2DD4">
        <w:t xml:space="preserve"> can be an extremely valuable learning experience. </w:t>
      </w:r>
      <w:r w:rsidR="00AA28E7">
        <w:t xml:space="preserve"> </w:t>
      </w:r>
      <w:r w:rsidR="004758C7" w:rsidRPr="009D2DD4">
        <w:t xml:space="preserve">As a resource, college music departments can be a treasure trove of performers, both students and faculty, with expertise in non-traditional forms of music making. </w:t>
      </w:r>
    </w:p>
    <w:p w14:paraId="5233577D" w14:textId="77777777" w:rsidR="00074788" w:rsidRPr="009D2DD4" w:rsidRDefault="004758C7" w:rsidP="00B37A5A">
      <w:pPr>
        <w:pStyle w:val="DoubleSpaced"/>
        <w:rPr>
          <w:rFonts w:cs="Futura-Medium"/>
          <w:color w:val="333333"/>
        </w:rPr>
      </w:pPr>
      <w:r w:rsidRPr="009D2DD4">
        <w:rPr>
          <w:rFonts w:cs="Futura-Medium"/>
          <w:color w:val="333333"/>
        </w:rPr>
        <w:t>In our case</w:t>
      </w:r>
      <w:r w:rsidR="00DA7F56">
        <w:rPr>
          <w:rFonts w:cs="Futura-Medium"/>
          <w:color w:val="333333"/>
        </w:rPr>
        <w:t>,</w:t>
      </w:r>
      <w:r w:rsidRPr="009D2DD4">
        <w:rPr>
          <w:rFonts w:cs="Futura-Medium"/>
          <w:color w:val="333333"/>
        </w:rPr>
        <w:t xml:space="preserve"> we </w:t>
      </w:r>
      <w:r w:rsidR="00EF02C5">
        <w:rPr>
          <w:rFonts w:cs="Futura-Medium"/>
          <w:color w:val="333333"/>
        </w:rPr>
        <w:t xml:space="preserve">were fortunate that </w:t>
      </w:r>
      <w:r w:rsidR="00EF02C5" w:rsidRPr="009D2DD4">
        <w:t xml:space="preserve">Ari Streisfeld, one of the </w:t>
      </w:r>
      <w:r w:rsidR="00EF02C5" w:rsidRPr="009D2DD4">
        <w:rPr>
          <w:rFonts w:cs="Futura-Medium"/>
          <w:color w:val="333333"/>
        </w:rPr>
        <w:t xml:space="preserve">JACK Quartet </w:t>
      </w:r>
      <w:r w:rsidR="00EF02C5" w:rsidRPr="009D2DD4">
        <w:t>violinists</w:t>
      </w:r>
      <w:r w:rsidR="002F0609">
        <w:t>,</w:t>
      </w:r>
      <w:r w:rsidR="00EF02C5" w:rsidRPr="00EF02C5">
        <w:t xml:space="preserve"> </w:t>
      </w:r>
      <w:r w:rsidR="00EF02C5" w:rsidRPr="009D2DD4">
        <w:t xml:space="preserve">was in the midst of working on his doctorate in performance practices at a nearby university. </w:t>
      </w:r>
      <w:r w:rsidR="00EF02C5">
        <w:t xml:space="preserve"> </w:t>
      </w:r>
      <w:r w:rsidR="00B37A5A">
        <w:t xml:space="preserve">We approached Ari </w:t>
      </w:r>
      <w:r w:rsidR="00B37A5A" w:rsidRPr="009D2DD4">
        <w:t>after the concert</w:t>
      </w:r>
      <w:r w:rsidR="00B37A5A">
        <w:t xml:space="preserve"> and invited him to </w:t>
      </w:r>
      <w:r w:rsidRPr="009D2DD4">
        <w:rPr>
          <w:rFonts w:cs="Futura-Medium"/>
          <w:color w:val="333333"/>
        </w:rPr>
        <w:t xml:space="preserve">give a presentation </w:t>
      </w:r>
      <w:r w:rsidR="00B37A5A">
        <w:rPr>
          <w:rFonts w:cs="Futura-Medium"/>
          <w:color w:val="333333"/>
        </w:rPr>
        <w:t xml:space="preserve">on his music </w:t>
      </w:r>
      <w:r w:rsidRPr="009D2DD4">
        <w:rPr>
          <w:rFonts w:cs="Futura-Medium"/>
          <w:color w:val="333333"/>
        </w:rPr>
        <w:t xml:space="preserve">to our class.  </w:t>
      </w:r>
      <w:r w:rsidR="00B37A5A">
        <w:rPr>
          <w:rFonts w:cs="Futura-Medium"/>
          <w:color w:val="333333"/>
        </w:rPr>
        <w:t xml:space="preserve">He readily agreed.  Ari began his presentation by </w:t>
      </w:r>
      <w:r w:rsidR="00B37A5A">
        <w:t>demonstrating</w:t>
      </w:r>
      <w:r w:rsidRPr="009D2DD4">
        <w:t xml:space="preserve"> the many ways in which one could interpret </w:t>
      </w:r>
      <w:r w:rsidR="00DE318E" w:rsidRPr="009D2DD4">
        <w:t xml:space="preserve">a </w:t>
      </w:r>
      <w:r w:rsidR="006B049B">
        <w:t xml:space="preserve">classical </w:t>
      </w:r>
      <w:r w:rsidR="00DE318E" w:rsidRPr="009D2DD4">
        <w:t xml:space="preserve">composition by Bach </w:t>
      </w:r>
      <w:r w:rsidR="006B049B">
        <w:t xml:space="preserve">even though it </w:t>
      </w:r>
      <w:r w:rsidR="00F50F88">
        <w:t>i</w:t>
      </w:r>
      <w:r w:rsidR="006B049B">
        <w:t xml:space="preserve">s written in </w:t>
      </w:r>
      <w:r w:rsidRPr="009D2DD4">
        <w:t xml:space="preserve">traditional </w:t>
      </w:r>
      <w:r w:rsidR="006B049B">
        <w:t xml:space="preserve">music </w:t>
      </w:r>
      <w:r w:rsidRPr="009D2DD4">
        <w:t xml:space="preserve">notation. </w:t>
      </w:r>
      <w:r w:rsidR="00DE318E">
        <w:t xml:space="preserve"> </w:t>
      </w:r>
      <w:r w:rsidRPr="009D2DD4">
        <w:t xml:space="preserve">He </w:t>
      </w:r>
      <w:r w:rsidR="006B049B">
        <w:t xml:space="preserve">then </w:t>
      </w:r>
      <w:r w:rsidRPr="009D2DD4">
        <w:t xml:space="preserve">compared it to several contemporary compositions and </w:t>
      </w:r>
      <w:r w:rsidR="00F50F88">
        <w:t xml:space="preserve">explained </w:t>
      </w:r>
      <w:r w:rsidRPr="009D2DD4">
        <w:t xml:space="preserve">how he goes about interpreting less traditional forms of notation. </w:t>
      </w:r>
    </w:p>
    <w:p w14:paraId="16B0453B" w14:textId="77777777" w:rsidR="00F50F88" w:rsidRDefault="004758C7" w:rsidP="00F50F88">
      <w:pPr>
        <w:pStyle w:val="DoubleSpaced"/>
      </w:pPr>
      <w:r w:rsidRPr="009D2DD4">
        <w:t>One student in the class was transformed by this</w:t>
      </w:r>
      <w:r w:rsidR="00F50F88">
        <w:t xml:space="preserve">.  She </w:t>
      </w:r>
      <w:r w:rsidRPr="009D2DD4">
        <w:t>comment</w:t>
      </w:r>
      <w:r w:rsidR="00F50F88">
        <w:t>ed:</w:t>
      </w:r>
    </w:p>
    <w:p w14:paraId="035CB4B7" w14:textId="77777777" w:rsidR="00F50F88" w:rsidRDefault="004758C7" w:rsidP="00F50F88">
      <w:pPr>
        <w:pStyle w:val="Quote"/>
      </w:pPr>
      <w:r w:rsidRPr="009D2DD4">
        <w:t xml:space="preserve">I found that whole learning experience very intriguing and I am itching to learn more about it. </w:t>
      </w:r>
      <w:r w:rsidR="00F50F88">
        <w:t xml:space="preserve"> </w:t>
      </w:r>
      <w:r w:rsidRPr="009D2DD4">
        <w:t xml:space="preserve">I am currently doing some more research into this style and have found some great compositions, like </w:t>
      </w:r>
      <w:r w:rsidRPr="009D2DD4">
        <w:rPr>
          <w:i/>
          <w:iCs/>
        </w:rPr>
        <w:t>Sonata V</w:t>
      </w:r>
      <w:r w:rsidRPr="009D2DD4">
        <w:t xml:space="preserve"> by John Cage. </w:t>
      </w:r>
      <w:r w:rsidR="00F50F88">
        <w:t xml:space="preserve"> </w:t>
      </w:r>
      <w:r w:rsidRPr="009D2DD4">
        <w:t>Ari</w:t>
      </w:r>
      <w:r w:rsidR="00B23C1E" w:rsidRPr="009D2DD4">
        <w:t>’</w:t>
      </w:r>
      <w:r w:rsidRPr="009D2DD4">
        <w:t>s presentation opened up a whole new world to me that I did not know existed and I want to share it with others.</w:t>
      </w:r>
    </w:p>
    <w:p w14:paraId="168D8083" w14:textId="77777777" w:rsidR="00C11E82" w:rsidRDefault="00F50F88" w:rsidP="00C11E82">
      <w:pPr>
        <w:pStyle w:val="DoubleSpacedFlushLeft"/>
      </w:pPr>
      <w:r w:rsidRPr="009D2DD4">
        <w:t>The students were once again thinking and hearing differently</w:t>
      </w:r>
      <w:r>
        <w:t xml:space="preserve">. </w:t>
      </w:r>
      <w:r w:rsidRPr="009D2DD4">
        <w:t xml:space="preserve"> </w:t>
      </w:r>
      <w:r w:rsidR="004758C7" w:rsidRPr="009D2DD4">
        <w:t>Another student</w:t>
      </w:r>
      <w:r w:rsidR="00C11E82">
        <w:t xml:space="preserve"> wrote in his journal:</w:t>
      </w:r>
    </w:p>
    <w:p w14:paraId="4D87E5A0" w14:textId="77777777" w:rsidR="00C11E82" w:rsidRDefault="004758C7" w:rsidP="00C11E82">
      <w:pPr>
        <w:pStyle w:val="Quote"/>
      </w:pPr>
      <w:r w:rsidRPr="009D2DD4">
        <w:t>Ari</w:t>
      </w:r>
      <w:r w:rsidR="00B23C1E" w:rsidRPr="009D2DD4">
        <w:t>’</w:t>
      </w:r>
      <w:r w:rsidRPr="009D2DD4">
        <w:t>s presentation was definitely an experience I</w:t>
      </w:r>
      <w:r w:rsidR="00B23C1E" w:rsidRPr="009D2DD4">
        <w:t>’</w:t>
      </w:r>
      <w:r w:rsidRPr="009D2DD4">
        <w:t>m glad to have had recently</w:t>
      </w:r>
      <w:r w:rsidR="00C11E82">
        <w:t xml:space="preserve"> </w:t>
      </w:r>
      <w:r w:rsidRPr="009D2DD4">
        <w:t>…</w:t>
      </w:r>
      <w:r w:rsidR="00C11E82">
        <w:t xml:space="preserve"> </w:t>
      </w:r>
      <w:r w:rsidRPr="009D2DD4">
        <w:t xml:space="preserve">it definitely made me look at conventional instruments and alternative sounds that can be created with them. </w:t>
      </w:r>
      <w:r w:rsidR="00C11E82">
        <w:t xml:space="preserve"> </w:t>
      </w:r>
      <w:r w:rsidRPr="009D2DD4">
        <w:t xml:space="preserve">It was also interesting to see how a musical notation can rarely show exactly how a composer envisions their piece to be performed. </w:t>
      </w:r>
      <w:r w:rsidR="00C11E82">
        <w:t xml:space="preserve"> </w:t>
      </w:r>
      <w:r w:rsidRPr="009D2DD4">
        <w:t>There is only so much that can be explained this way</w:t>
      </w:r>
      <w:r w:rsidR="00782DE7">
        <w:t>.  T</w:t>
      </w:r>
      <w:r w:rsidRPr="009D2DD4">
        <w:t>he rest is up to the performer.</w:t>
      </w:r>
    </w:p>
    <w:p w14:paraId="71810244" w14:textId="77777777" w:rsidR="004758C7" w:rsidRPr="009D2DD4" w:rsidRDefault="004758C7" w:rsidP="005B796F">
      <w:pPr>
        <w:pStyle w:val="DoubleSpacedFlushLeft"/>
        <w:spacing w:after="240"/>
      </w:pPr>
      <w:r w:rsidRPr="009D2DD4">
        <w:t xml:space="preserve">Yet another student commented that </w:t>
      </w:r>
      <w:r w:rsidR="008B5F22" w:rsidRPr="009D2DD4">
        <w:t>“</w:t>
      </w:r>
      <w:r w:rsidRPr="009D2DD4">
        <w:t>Streisfeld</w:t>
      </w:r>
      <w:r w:rsidR="00B23C1E" w:rsidRPr="009D2DD4">
        <w:t>’</w:t>
      </w:r>
      <w:r w:rsidRPr="009D2DD4">
        <w:t>s time with us</w:t>
      </w:r>
      <w:r w:rsidR="002E6B7E">
        <w:t xml:space="preserve"> ... </w:t>
      </w:r>
      <w:r w:rsidRPr="009D2DD4">
        <w:t>was valuable as he showed us the farthest extremes of c</w:t>
      </w:r>
      <w:r w:rsidR="002E6B7E">
        <w:t>reative sound, and [gave us] a glimpse in</w:t>
      </w:r>
      <w:r w:rsidRPr="009D2DD4">
        <w:t>to the rules that can be broken to do so.</w:t>
      </w:r>
      <w:r w:rsidR="008B5F22" w:rsidRPr="009D2DD4">
        <w:t>”</w:t>
      </w:r>
      <w:r w:rsidRPr="009D2DD4">
        <w:t xml:space="preserve">   We could talk about this, they could read about this, they could even do their own experimenting, but seeing and hearing a</w:t>
      </w:r>
      <w:r w:rsidR="002E6B7E">
        <w:t>n accomplished</w:t>
      </w:r>
      <w:r w:rsidRPr="009D2DD4">
        <w:t xml:space="preserve"> musician demonstrate these concepts helped to validate their own experiences and realizations. </w:t>
      </w:r>
    </w:p>
    <w:p w14:paraId="7D40CE0E" w14:textId="77777777" w:rsidR="00074788" w:rsidRPr="009D2DD4" w:rsidRDefault="004758C7" w:rsidP="00672107">
      <w:pPr>
        <w:pStyle w:val="Heading2"/>
      </w:pPr>
      <w:r w:rsidRPr="009D2DD4">
        <w:t>Theme</w:t>
      </w:r>
      <w:r w:rsidR="00AC713A">
        <w:t>,</w:t>
      </w:r>
      <w:r w:rsidRPr="009D2DD4">
        <w:t xml:space="preserve"> Variations</w:t>
      </w:r>
      <w:r w:rsidR="00AC713A">
        <w:t>, and Computational Thinking</w:t>
      </w:r>
    </w:p>
    <w:p w14:paraId="3A2DE9E5" w14:textId="77777777" w:rsidR="004758C7" w:rsidRDefault="004758C7" w:rsidP="00AC713A">
      <w:pPr>
        <w:pStyle w:val="DoubleSpaced"/>
      </w:pPr>
      <w:r w:rsidRPr="009D2DD4">
        <w:t xml:space="preserve">As you </w:t>
      </w:r>
      <w:r w:rsidR="009D2DD4" w:rsidRPr="009D2DD4">
        <w:t>can</w:t>
      </w:r>
      <w:r w:rsidR="00672107">
        <w:t xml:space="preserve"> </w:t>
      </w:r>
      <w:r w:rsidR="009D2DD4" w:rsidRPr="009D2DD4">
        <w:t>no</w:t>
      </w:r>
      <w:r w:rsidRPr="009D2DD4">
        <w:t xml:space="preserve"> doubt see, there are enough variations on this project to engage a diversity of student populations and interests.  </w:t>
      </w:r>
      <w:r w:rsidR="00863E66">
        <w:t xml:space="preserve">But we still expect </w:t>
      </w:r>
      <w:r w:rsidRPr="009D2DD4">
        <w:t xml:space="preserve">that you </w:t>
      </w:r>
      <w:r w:rsidR="00863E66">
        <w:t xml:space="preserve">will </w:t>
      </w:r>
      <w:r w:rsidRPr="009D2DD4">
        <w:t>be able to devise new twists that ha</w:t>
      </w:r>
      <w:r w:rsidR="00863E66">
        <w:t>ve</w:t>
      </w:r>
      <w:r w:rsidRPr="009D2DD4">
        <w:t>n</w:t>
      </w:r>
      <w:r w:rsidR="00B23C1E" w:rsidRPr="009D2DD4">
        <w:t>’</w:t>
      </w:r>
      <w:r w:rsidRPr="009D2DD4">
        <w:t xml:space="preserve">t yet </w:t>
      </w:r>
      <w:r w:rsidR="009D2DD4" w:rsidRPr="009D2DD4">
        <w:t>occurred</w:t>
      </w:r>
      <w:r w:rsidRPr="009D2DD4">
        <w:t xml:space="preserve"> to us.  Even if you are not yet in a position to engage a colleague in collaborating with you on </w:t>
      </w:r>
      <w:r w:rsidR="00863E66">
        <w:t>an interdisciplinary course</w:t>
      </w:r>
      <w:r w:rsidRPr="009D2DD4">
        <w:t xml:space="preserve">, perhaps you will find some aspect of </w:t>
      </w:r>
      <w:r w:rsidR="00863E66">
        <w:t>our experience</w:t>
      </w:r>
      <w:r w:rsidRPr="009D2DD4">
        <w:t xml:space="preserve"> worth </w:t>
      </w:r>
      <w:r w:rsidR="00744483">
        <w:t>looking into</w:t>
      </w:r>
      <w:r w:rsidRPr="009D2DD4">
        <w:t xml:space="preserve"> with your own students, getting them to explore and think </w:t>
      </w:r>
      <w:r w:rsidR="00664CFB">
        <w:t xml:space="preserve">creatively </w:t>
      </w:r>
      <w:r w:rsidR="001C22CC">
        <w:t xml:space="preserve">about </w:t>
      </w:r>
      <w:r w:rsidRPr="009D2DD4">
        <w:t>sound and how to represent it in new ways.</w:t>
      </w:r>
    </w:p>
    <w:p w14:paraId="0E72C4F2" w14:textId="5370F403" w:rsidR="00AC713A" w:rsidRDefault="00AC713A" w:rsidP="006E5FB2">
      <w:pPr>
        <w:pStyle w:val="DoubleSpaced"/>
      </w:pPr>
      <w:r>
        <w:t xml:space="preserve">The key to crafting learning activities is to weave them together so that each reinforces and builds on work that has gone earlier.  In a participatory course like </w:t>
      </w:r>
      <w:r w:rsidRPr="00AC713A">
        <w:rPr>
          <w:i/>
        </w:rPr>
        <w:t>Sound Thinking</w:t>
      </w:r>
      <w:r>
        <w:t>, where students tend to have a lot of fun, it is easy for them to lose sight of the learning objectives</w:t>
      </w:r>
      <w:r w:rsidR="006D2663">
        <w:t xml:space="preserve"> and </w:t>
      </w:r>
      <w:r w:rsidR="006D2663" w:rsidRPr="006D2663">
        <w:rPr>
          <w:i/>
        </w:rPr>
        <w:t>why</w:t>
      </w:r>
      <w:r w:rsidR="006D2663">
        <w:t xml:space="preserve"> they’re doing certain exercises</w:t>
      </w:r>
      <w:r>
        <w:t xml:space="preserve">.  </w:t>
      </w:r>
      <w:r w:rsidR="006D2663">
        <w:t xml:space="preserve">That’s not necessarily a bad thing.  </w:t>
      </w:r>
      <w:r w:rsidR="006E5FB2">
        <w:t xml:space="preserve">Carnegie Mellon professor Randy </w:t>
      </w:r>
      <w:r w:rsidR="006D2663">
        <w:t xml:space="preserve">Pausch referred to </w:t>
      </w:r>
      <w:r w:rsidR="008F43ED">
        <w:t xml:space="preserve">such diversions as “head fakes” </w:t>
      </w:r>
      <w:r w:rsidR="002A4096">
        <w:fldChar w:fldCharType="begin"/>
      </w:r>
      <w:r w:rsidR="00B93722">
        <w:instrText xml:space="preserve"> ADDIN EN.CITE &lt;EndNote&gt;&lt;Cite&gt;&lt;Author&gt;Pausch&lt;/Author&gt;&lt;Year&gt;2008&lt;/Year&gt;&lt;RecNum&gt;7&lt;/RecNum&gt;&lt;DisplayText&gt;[12]&lt;/DisplayText&gt;&lt;record&gt;&lt;rec-number&gt;7&lt;/rec-number&gt;&lt;foreign-keys&gt;&lt;key app="EN" db-id="we0zp9rzrtpdauer9abv5aph9zexsa52a5sw"&gt;7&lt;/key&gt;&lt;/foreign-keys&gt;&lt;ref-type name="Book"&gt;6&lt;/ref-type&gt;&lt;contributors&gt;&lt;authors&gt;&lt;author&gt;Pausch, Randy&lt;/author&gt;&lt;author&gt;Zaslow, Jeff&lt;/author&gt;&lt;/authors&gt;&lt;/contributors&gt;&lt;titles&gt;&lt;title&gt;The Last Lecture&lt;/title&gt;&lt;/titles&gt;&lt;dates&gt;&lt;year&gt;2008&lt;/year&gt;&lt;/dates&gt;&lt;pub-location&gt;New York&lt;/pub-location&gt;&lt;publisher&gt;Hyperion&lt;/publisher&gt;&lt;urls&gt;&lt;/urls&gt;&lt;/record&gt;&lt;/Cite&gt;&lt;/EndNote&gt;</w:instrText>
      </w:r>
      <w:r w:rsidR="002A4096">
        <w:fldChar w:fldCharType="separate"/>
      </w:r>
      <w:r w:rsidR="00B93722">
        <w:rPr>
          <w:noProof/>
        </w:rPr>
        <w:t>[</w:t>
      </w:r>
      <w:hyperlink w:anchor="_ENREF_12" w:tooltip="Pausch, 2008 #7" w:history="1">
        <w:r w:rsidR="00B93722">
          <w:rPr>
            <w:noProof/>
          </w:rPr>
          <w:t>12</w:t>
        </w:r>
      </w:hyperlink>
      <w:r w:rsidR="00B93722">
        <w:rPr>
          <w:noProof/>
        </w:rPr>
        <w:t>]</w:t>
      </w:r>
      <w:r w:rsidR="002A4096">
        <w:fldChar w:fldCharType="end"/>
      </w:r>
      <w:r w:rsidR="008F43ED">
        <w:t xml:space="preserve">.  </w:t>
      </w:r>
      <w:r w:rsidR="00AE3AAB">
        <w:t xml:space="preserve">And the </w:t>
      </w:r>
      <w:r w:rsidR="006E5FB2">
        <w:t>quote</w:t>
      </w:r>
      <w:r w:rsidR="00AE3AAB">
        <w:t xml:space="preserve"> from</w:t>
      </w:r>
      <w:r w:rsidR="006E5FB2">
        <w:t xml:space="preserve"> MIT professor </w:t>
      </w:r>
      <w:r w:rsidR="006D2663">
        <w:t>Harold Edgerton</w:t>
      </w:r>
      <w:r w:rsidR="006E5FB2">
        <w:t xml:space="preserve"> </w:t>
      </w:r>
      <w:r w:rsidR="00AE3AAB">
        <w:t xml:space="preserve">cited </w:t>
      </w:r>
      <w:r w:rsidR="006E5FB2">
        <w:t>in the previous chapter</w:t>
      </w:r>
      <w:r w:rsidR="00AE3AAB">
        <w:t xml:space="preserve"> is relevant and worth repeating here as well:</w:t>
      </w:r>
      <w:r w:rsidR="006D2663">
        <w:t xml:space="preserve"> “</w:t>
      </w:r>
      <w:r w:rsidR="006D2663" w:rsidRPr="006D2663">
        <w:t>The trick to education</w:t>
      </w:r>
      <w:r w:rsidR="006D2663">
        <w:t xml:space="preserve"> </w:t>
      </w:r>
      <w:r w:rsidR="006D2663" w:rsidRPr="006D2663">
        <w:t>is to teach people in such a w</w:t>
      </w:r>
      <w:r w:rsidR="006D2663">
        <w:t xml:space="preserve">ay that they don’t realize they’re learning until it’s too late” </w:t>
      </w:r>
      <w:r w:rsidR="002A4096">
        <w:fldChar w:fldCharType="begin"/>
      </w:r>
      <w:r w:rsidR="005612FE">
        <w:instrText xml:space="preserve"> ADDIN EN.CITE &lt;EndNote&gt;&lt;Cite&gt;&lt;Author&gt;International Institute of Photographic Arts&lt;/Author&gt;&lt;Year&gt;2010&lt;/Year&gt;&lt;RecNum&gt;22&lt;/RecNum&gt;&lt;DisplayText&gt;[8]&lt;/DisplayText&gt;&lt;record&gt;&lt;rec-number&gt;22&lt;/rec-number&gt;&lt;foreign-keys&gt;&lt;key app="EN" db-id="we0zp9rzrtpdauer9abv5aph9zexsa52a5sw"&gt;22&lt;/key&gt;&lt;/foreign-keys&gt;&lt;ref-type name="Web Page"&gt;12&lt;/ref-type&gt;&lt;contributors&gt;&lt;authors&gt;&lt;author&gt;International Institute of Photographic Arts,&lt;/author&gt;&lt;/authors&gt;&lt;/contributors&gt;&lt;titles&gt;&lt;title&gt;Harold Edgerton&lt;/title&gt;&lt;/titles&gt;&lt;volume&gt;2010&lt;/volume&gt;&lt;number&gt;7/16/2010&lt;/number&gt;&lt;dates&gt;&lt;year&gt;2010&lt;/year&gt;&lt;/dates&gt;&lt;urls&gt;&lt;related-urls&gt;&lt;url&gt;www.iipa.org/permanent/ haroldedgerton/bio.html&lt;/url&gt;&lt;/related-urls&gt;&lt;/urls&gt;&lt;/record&gt;&lt;/Cite&gt;&lt;/EndNote&gt;</w:instrText>
      </w:r>
      <w:r w:rsidR="002A4096">
        <w:fldChar w:fldCharType="separate"/>
      </w:r>
      <w:r w:rsidR="005612FE">
        <w:rPr>
          <w:noProof/>
        </w:rPr>
        <w:t>[</w:t>
      </w:r>
      <w:hyperlink w:anchor="_ENREF_8" w:tooltip="International Institute of Photographic Arts, 2010 #22" w:history="1">
        <w:r w:rsidR="00B93722">
          <w:rPr>
            <w:noProof/>
          </w:rPr>
          <w:t>8</w:t>
        </w:r>
      </w:hyperlink>
      <w:r w:rsidR="005612FE">
        <w:rPr>
          <w:noProof/>
        </w:rPr>
        <w:t>]</w:t>
      </w:r>
      <w:r w:rsidR="002A4096">
        <w:fldChar w:fldCharType="end"/>
      </w:r>
      <w:r w:rsidR="006D2663">
        <w:t xml:space="preserve">.  </w:t>
      </w:r>
    </w:p>
    <w:p w14:paraId="63FA27B7" w14:textId="77777777" w:rsidR="008F43ED" w:rsidRDefault="008F43ED" w:rsidP="00AC713A">
      <w:pPr>
        <w:pStyle w:val="DoubleSpaced"/>
        <w:keepNext/>
      </w:pPr>
      <w:r>
        <w:t xml:space="preserve">But while </w:t>
      </w:r>
      <w:r w:rsidR="00712238">
        <w:t xml:space="preserve">it may be </w:t>
      </w:r>
      <w:r>
        <w:t xml:space="preserve">OK for </w:t>
      </w:r>
      <w:r w:rsidR="00712238">
        <w:t xml:space="preserve">your </w:t>
      </w:r>
      <w:r w:rsidR="00712238" w:rsidRPr="00712238">
        <w:rPr>
          <w:i/>
        </w:rPr>
        <w:t>students</w:t>
      </w:r>
      <w:r w:rsidR="00712238">
        <w:t xml:space="preserve"> not </w:t>
      </w:r>
      <w:r w:rsidR="002D4AD7">
        <w:t xml:space="preserve">to </w:t>
      </w:r>
      <w:r w:rsidR="00712238">
        <w:t>see the big picture</w:t>
      </w:r>
      <w:r w:rsidR="00B60D74">
        <w:t xml:space="preserve"> </w:t>
      </w:r>
      <w:r w:rsidR="00712238">
        <w:t>—</w:t>
      </w:r>
      <w:r w:rsidR="00B60D74">
        <w:t xml:space="preserve"> </w:t>
      </w:r>
      <w:r w:rsidR="002D4AD7">
        <w:t xml:space="preserve">well, </w:t>
      </w:r>
      <w:r w:rsidR="00712238">
        <w:t xml:space="preserve">at least not </w:t>
      </w:r>
      <w:r w:rsidR="00712238" w:rsidRPr="002D4AD7">
        <w:rPr>
          <w:i/>
        </w:rPr>
        <w:t>initially</w:t>
      </w:r>
      <w:r w:rsidR="00B60D74">
        <w:rPr>
          <w:i/>
        </w:rPr>
        <w:t xml:space="preserve"> </w:t>
      </w:r>
      <w:r w:rsidR="00712238">
        <w:t>—</w:t>
      </w:r>
      <w:r w:rsidR="00B60D74">
        <w:t xml:space="preserve"> </w:t>
      </w:r>
      <w:r w:rsidR="00712238">
        <w:t xml:space="preserve">it’s crucial that </w:t>
      </w:r>
      <w:r w:rsidR="00712238" w:rsidRPr="002D4AD7">
        <w:rPr>
          <w:i/>
        </w:rPr>
        <w:t>you</w:t>
      </w:r>
      <w:r w:rsidR="00712238">
        <w:t xml:space="preserve"> keep the big picture in mind</w:t>
      </w:r>
      <w:r w:rsidR="002D4AD7">
        <w:t>, and that big picture is computational thinking</w:t>
      </w:r>
      <w:r w:rsidR="00712238">
        <w:t>.</w:t>
      </w:r>
      <w:r w:rsidR="002D4AD7">
        <w:t xml:space="preserve">  </w:t>
      </w:r>
      <w:r w:rsidR="0053471C">
        <w:t xml:space="preserve">To maintain that focus, </w:t>
      </w:r>
      <w:r w:rsidR="000F3B80">
        <w:t xml:space="preserve">have students write reflections on each activity recounting what they learned.  Share these reflections in class to stimulate discussion of the </w:t>
      </w:r>
      <w:r w:rsidR="001331EA">
        <w:t xml:space="preserve">activities’ </w:t>
      </w:r>
      <w:r w:rsidR="000F3B80">
        <w:t xml:space="preserve">underlying principles.  Analysis and the application of logic are a large part of </w:t>
      </w:r>
      <w:r w:rsidR="001331EA">
        <w:t>CT</w:t>
      </w:r>
      <w:r w:rsidR="000F3B80">
        <w:t>.</w:t>
      </w:r>
    </w:p>
    <w:p w14:paraId="0ED29357" w14:textId="77777777" w:rsidR="001331EA" w:rsidRPr="00AC713A" w:rsidRDefault="001331EA" w:rsidP="00AC713A">
      <w:pPr>
        <w:pStyle w:val="DoubleSpaced"/>
        <w:keepNext/>
      </w:pPr>
      <w:r>
        <w:t xml:space="preserve">Another way to reinforce CT is to </w:t>
      </w:r>
      <w:r w:rsidR="00D51437">
        <w:t xml:space="preserve">have students rate the degree to which a student’s performance matched the intentions of the composer.  Be careful here: we are </w:t>
      </w:r>
      <w:r w:rsidR="00D51437" w:rsidRPr="00684E32">
        <w:rPr>
          <w:i/>
        </w:rPr>
        <w:t>not</w:t>
      </w:r>
      <w:r w:rsidR="00D51437">
        <w:t xml:space="preserve"> suggesting that you have students rate each other’s performances, </w:t>
      </w:r>
      <w:r w:rsidR="00684E32">
        <w:t xml:space="preserve">and we </w:t>
      </w:r>
      <w:r w:rsidR="00D51437">
        <w:t xml:space="preserve">are </w:t>
      </w:r>
      <w:r w:rsidR="00684E32" w:rsidRPr="00684E32">
        <w:rPr>
          <w:i/>
        </w:rPr>
        <w:t>not</w:t>
      </w:r>
      <w:r w:rsidR="00D51437">
        <w:t xml:space="preserve"> suggesting that they rate </w:t>
      </w:r>
      <w:r w:rsidR="00684E32">
        <w:t>the quality of either the composition or the performance.  Rather, we are suggesting that they rate the congruence between what the composer wanted to convey in the notation and what the performer perceived.  To do this, students must develop a set of criteria</w:t>
      </w:r>
      <w:r w:rsidR="00DD51A0">
        <w:t xml:space="preserve"> </w:t>
      </w:r>
      <w:r w:rsidR="00684E32">
        <w:t>—</w:t>
      </w:r>
      <w:r w:rsidR="00DD51A0">
        <w:t xml:space="preserve"> </w:t>
      </w:r>
      <w:r w:rsidR="00684E32">
        <w:t>what some would ca</w:t>
      </w:r>
      <w:r w:rsidR="00D65FE3">
        <w:t>l</w:t>
      </w:r>
      <w:r w:rsidR="00684E32">
        <w:t xml:space="preserve">l a </w:t>
      </w:r>
      <w:r w:rsidR="00684E32" w:rsidRPr="00684E32">
        <w:rPr>
          <w:i/>
        </w:rPr>
        <w:t>rubric</w:t>
      </w:r>
      <w:r w:rsidR="00DD51A0">
        <w:rPr>
          <w:i/>
        </w:rPr>
        <w:t xml:space="preserve"> </w:t>
      </w:r>
      <w:r w:rsidR="00684E32">
        <w:t>—</w:t>
      </w:r>
      <w:r w:rsidR="00DD51A0">
        <w:t xml:space="preserve"> </w:t>
      </w:r>
      <w:r w:rsidR="00684E32">
        <w:t xml:space="preserve">by which they </w:t>
      </w:r>
      <w:r w:rsidR="00D65FE3">
        <w:t>can eval</w:t>
      </w:r>
      <w:r w:rsidR="00DD51A0">
        <w:t>ua</w:t>
      </w:r>
      <w:r w:rsidR="00D65FE3">
        <w:t>te the degree of agreement.  If they establish criteria, assign weights to them, and then score each composer/performer pair and multiply by the weights to achieve a weighted average, they will indeed be practicing computational thinking.</w:t>
      </w:r>
    </w:p>
    <w:p w14:paraId="3F6B2DBF" w14:textId="77777777" w:rsidR="004758C7" w:rsidRPr="009D2DD4" w:rsidRDefault="004758C7" w:rsidP="007B3110">
      <w:pPr>
        <w:pStyle w:val="Heading2"/>
        <w:pageBreakBefore/>
      </w:pPr>
      <w:r w:rsidRPr="009D2DD4">
        <w:t>Bibliography for Chapter</w:t>
      </w:r>
      <w:r w:rsidR="00B726D4">
        <w:t xml:space="preserve"> 4</w:t>
      </w:r>
    </w:p>
    <w:p w14:paraId="7F886678" w14:textId="77777777" w:rsidR="00B93722" w:rsidRPr="00B93722" w:rsidRDefault="002A4096" w:rsidP="00B93722">
      <w:pPr>
        <w:ind w:left="420" w:hanging="420"/>
        <w:rPr>
          <w:rFonts w:ascii="Times New Roman" w:hAnsi="Times New Roman" w:cs="Times New Roman"/>
          <w:noProof/>
        </w:rPr>
      </w:pPr>
      <w:r w:rsidRPr="009D2DD4">
        <w:rPr>
          <w:rFonts w:ascii="Times New Roman" w:hAnsi="Times New Roman"/>
          <w:sz w:val="24"/>
        </w:rPr>
        <w:fldChar w:fldCharType="begin"/>
      </w:r>
      <w:r w:rsidR="005E00CE" w:rsidRPr="009D2DD4">
        <w:rPr>
          <w:rFonts w:ascii="Times New Roman" w:hAnsi="Times New Roman"/>
          <w:sz w:val="24"/>
        </w:rPr>
        <w:instrText xml:space="preserve"> ADDIN EN.REFLIST </w:instrText>
      </w:r>
      <w:r w:rsidRPr="009D2DD4">
        <w:rPr>
          <w:rFonts w:ascii="Times New Roman" w:hAnsi="Times New Roman"/>
          <w:sz w:val="24"/>
        </w:rPr>
        <w:fldChar w:fldCharType="separate"/>
      </w:r>
      <w:bookmarkStart w:id="111" w:name="_ENREF_1"/>
      <w:r w:rsidR="00B93722" w:rsidRPr="00B93722">
        <w:rPr>
          <w:rFonts w:ascii="Times New Roman" w:hAnsi="Times New Roman" w:cs="Times New Roman"/>
          <w:noProof/>
        </w:rPr>
        <w:t>[1]</w:t>
      </w:r>
      <w:r w:rsidR="00B93722" w:rsidRPr="00B93722">
        <w:rPr>
          <w:rFonts w:ascii="Times New Roman" w:hAnsi="Times New Roman" w:cs="Times New Roman"/>
          <w:noProof/>
        </w:rPr>
        <w:tab/>
        <w:t xml:space="preserve">Bamberger, J. (2003). </w:t>
      </w:r>
      <w:r w:rsidR="00B93722" w:rsidRPr="00B93722">
        <w:rPr>
          <w:rFonts w:ascii="Times New Roman" w:hAnsi="Times New Roman" w:cs="Times New Roman"/>
          <w:i/>
          <w:noProof/>
        </w:rPr>
        <w:t>The Development of Intuitive Musical Understanding: A Natural Experiment.</w:t>
      </w:r>
      <w:r w:rsidR="00B93722" w:rsidRPr="00B93722">
        <w:rPr>
          <w:rFonts w:ascii="Times New Roman" w:hAnsi="Times New Roman" w:cs="Times New Roman"/>
          <w:noProof/>
        </w:rPr>
        <w:t xml:space="preserve"> Psychology of Music </w:t>
      </w:r>
      <w:r w:rsidR="00B93722" w:rsidRPr="00B93722">
        <w:rPr>
          <w:rFonts w:ascii="Times New Roman" w:hAnsi="Times New Roman" w:cs="Times New Roman"/>
          <w:b/>
          <w:noProof/>
        </w:rPr>
        <w:t>31</w:t>
      </w:r>
      <w:r w:rsidR="00B93722" w:rsidRPr="00B93722">
        <w:rPr>
          <w:rFonts w:ascii="Times New Roman" w:hAnsi="Times New Roman" w:cs="Times New Roman"/>
          <w:noProof/>
        </w:rPr>
        <w:t>(7):7-36.</w:t>
      </w:r>
      <w:bookmarkEnd w:id="111"/>
    </w:p>
    <w:p w14:paraId="349F458B" w14:textId="77777777" w:rsidR="00B93722" w:rsidRPr="00B93722" w:rsidRDefault="00B93722" w:rsidP="00B93722">
      <w:pPr>
        <w:ind w:left="420" w:hanging="420"/>
        <w:rPr>
          <w:rFonts w:ascii="Times New Roman" w:hAnsi="Times New Roman" w:cs="Times New Roman"/>
          <w:noProof/>
        </w:rPr>
      </w:pPr>
      <w:bookmarkStart w:id="112" w:name="_ENREF_2"/>
      <w:r w:rsidRPr="00B93722">
        <w:rPr>
          <w:rFonts w:ascii="Times New Roman" w:hAnsi="Times New Roman" w:cs="Times New Roman"/>
          <w:noProof/>
        </w:rPr>
        <w:t>[2]</w:t>
      </w:r>
      <w:r w:rsidRPr="00B93722">
        <w:rPr>
          <w:rFonts w:ascii="Times New Roman" w:hAnsi="Times New Roman" w:cs="Times New Roman"/>
          <w:noProof/>
        </w:rPr>
        <w:tab/>
        <w:t xml:space="preserve">Bamberger, J. (2006). </w:t>
      </w:r>
      <w:r w:rsidRPr="00B93722">
        <w:rPr>
          <w:rFonts w:ascii="Times New Roman" w:hAnsi="Times New Roman" w:cs="Times New Roman"/>
          <w:i/>
          <w:noProof/>
        </w:rPr>
        <w:t>What Develops in Musical Development?</w:t>
      </w:r>
      <w:r w:rsidRPr="00B93722">
        <w:rPr>
          <w:rFonts w:ascii="Times New Roman" w:hAnsi="Times New Roman" w:cs="Times New Roman"/>
          <w:noProof/>
        </w:rPr>
        <w:t xml:space="preserve"> In G. MacPherson, ed. (2006). </w:t>
      </w:r>
      <w:r w:rsidRPr="00B93722">
        <w:rPr>
          <w:rFonts w:ascii="Times New Roman" w:hAnsi="Times New Roman" w:cs="Times New Roman"/>
          <w:i/>
          <w:noProof/>
        </w:rPr>
        <w:t>The Child as Musician: Musical Development from Conception to Adolescence</w:t>
      </w:r>
      <w:r w:rsidRPr="00B93722">
        <w:rPr>
          <w:rFonts w:ascii="Times New Roman" w:hAnsi="Times New Roman" w:cs="Times New Roman"/>
          <w:noProof/>
        </w:rPr>
        <w:t>. Oxford University Press: Oxford, U.K.</w:t>
      </w:r>
      <w:bookmarkEnd w:id="112"/>
    </w:p>
    <w:p w14:paraId="22F6F646" w14:textId="77777777" w:rsidR="00B93722" w:rsidRPr="00B93722" w:rsidRDefault="00B93722" w:rsidP="00B93722">
      <w:pPr>
        <w:ind w:left="420" w:hanging="420"/>
        <w:rPr>
          <w:rFonts w:ascii="Times New Roman" w:hAnsi="Times New Roman" w:cs="Times New Roman"/>
          <w:noProof/>
        </w:rPr>
      </w:pPr>
      <w:bookmarkStart w:id="113" w:name="_ENREF_3"/>
      <w:r w:rsidRPr="00B93722">
        <w:rPr>
          <w:rFonts w:ascii="Times New Roman" w:hAnsi="Times New Roman" w:cs="Times New Roman"/>
          <w:noProof/>
        </w:rPr>
        <w:t>[3]</w:t>
      </w:r>
      <w:r w:rsidRPr="00B93722">
        <w:rPr>
          <w:rFonts w:ascii="Times New Roman" w:hAnsi="Times New Roman" w:cs="Times New Roman"/>
          <w:noProof/>
        </w:rPr>
        <w:tab/>
        <w:t xml:space="preserve">Barrett, M. (2001). </w:t>
      </w:r>
      <w:r w:rsidRPr="00B93722">
        <w:rPr>
          <w:rFonts w:ascii="Times New Roman" w:hAnsi="Times New Roman" w:cs="Times New Roman"/>
          <w:i/>
          <w:noProof/>
        </w:rPr>
        <w:t>Constructing a View of Children's Meaning-Making as Notators: A case-Study of a Five-Year-Old's Descriptions and Explanations of Invented Notations.</w:t>
      </w:r>
      <w:r w:rsidRPr="00B93722">
        <w:rPr>
          <w:rFonts w:ascii="Times New Roman" w:hAnsi="Times New Roman" w:cs="Times New Roman"/>
          <w:noProof/>
        </w:rPr>
        <w:t xml:space="preserve"> Research Studies in Music Education </w:t>
      </w:r>
      <w:r w:rsidRPr="00B93722">
        <w:rPr>
          <w:rFonts w:ascii="Times New Roman" w:hAnsi="Times New Roman" w:cs="Times New Roman"/>
          <w:b/>
          <w:noProof/>
        </w:rPr>
        <w:t>16</w:t>
      </w:r>
      <w:r w:rsidRPr="00B93722">
        <w:rPr>
          <w:rFonts w:ascii="Times New Roman" w:hAnsi="Times New Roman" w:cs="Times New Roman"/>
          <w:noProof/>
        </w:rPr>
        <w:t>:33-45.</w:t>
      </w:r>
      <w:bookmarkEnd w:id="113"/>
    </w:p>
    <w:p w14:paraId="38D062F5" w14:textId="77777777" w:rsidR="00B93722" w:rsidRPr="00B93722" w:rsidRDefault="00B93722" w:rsidP="00B93722">
      <w:pPr>
        <w:ind w:left="420" w:hanging="420"/>
        <w:rPr>
          <w:rFonts w:ascii="Times New Roman" w:hAnsi="Times New Roman" w:cs="Times New Roman"/>
          <w:noProof/>
        </w:rPr>
      </w:pPr>
      <w:bookmarkStart w:id="114" w:name="_ENREF_4"/>
      <w:r w:rsidRPr="00B93722">
        <w:rPr>
          <w:rFonts w:ascii="Times New Roman" w:hAnsi="Times New Roman" w:cs="Times New Roman"/>
          <w:noProof/>
        </w:rPr>
        <w:t>[4]</w:t>
      </w:r>
      <w:r w:rsidRPr="00B93722">
        <w:rPr>
          <w:rFonts w:ascii="Times New Roman" w:hAnsi="Times New Roman" w:cs="Times New Roman"/>
          <w:noProof/>
        </w:rPr>
        <w:tab/>
        <w:t xml:space="preserve">Benson, W. (1973). </w:t>
      </w:r>
      <w:r w:rsidRPr="00B93722">
        <w:rPr>
          <w:rFonts w:ascii="Times New Roman" w:hAnsi="Times New Roman" w:cs="Times New Roman"/>
          <w:i/>
          <w:noProof/>
        </w:rPr>
        <w:t>The Creative Child Could Be Any Child: Drawing Out Inherent Creativity in Compositional Experiences.</w:t>
      </w:r>
      <w:r w:rsidRPr="00B93722">
        <w:rPr>
          <w:rFonts w:ascii="Times New Roman" w:hAnsi="Times New Roman" w:cs="Times New Roman"/>
          <w:noProof/>
        </w:rPr>
        <w:t xml:space="preserve"> Music Educators Journal </w:t>
      </w:r>
      <w:r w:rsidRPr="00B93722">
        <w:rPr>
          <w:rFonts w:ascii="Times New Roman" w:hAnsi="Times New Roman" w:cs="Times New Roman"/>
          <w:b/>
          <w:noProof/>
        </w:rPr>
        <w:t>59</w:t>
      </w:r>
      <w:r w:rsidRPr="00B93722">
        <w:rPr>
          <w:rFonts w:ascii="Times New Roman" w:hAnsi="Times New Roman" w:cs="Times New Roman"/>
          <w:noProof/>
        </w:rPr>
        <w:t>(8):38-40.</w:t>
      </w:r>
      <w:bookmarkEnd w:id="114"/>
    </w:p>
    <w:p w14:paraId="76AB6BF7" w14:textId="77777777" w:rsidR="00B93722" w:rsidRPr="00B93722" w:rsidRDefault="00B93722" w:rsidP="00B93722">
      <w:pPr>
        <w:ind w:left="420" w:hanging="420"/>
        <w:rPr>
          <w:rFonts w:ascii="Times New Roman" w:hAnsi="Times New Roman" w:cs="Times New Roman"/>
          <w:noProof/>
        </w:rPr>
      </w:pPr>
      <w:bookmarkStart w:id="115" w:name="_ENREF_5"/>
      <w:r w:rsidRPr="00B93722">
        <w:rPr>
          <w:rFonts w:ascii="Times New Roman" w:hAnsi="Times New Roman" w:cs="Times New Roman"/>
          <w:noProof/>
        </w:rPr>
        <w:t>[5]</w:t>
      </w:r>
      <w:r w:rsidRPr="00B93722">
        <w:rPr>
          <w:rFonts w:ascii="Times New Roman" w:hAnsi="Times New Roman" w:cs="Times New Roman"/>
          <w:noProof/>
        </w:rPr>
        <w:tab/>
        <w:t xml:space="preserve">Dello Joio, N., Mailman, M., Halgedahl, H., Flethcer, G., Beglarian, G., &amp; Wersen, L.G. (1968). </w:t>
      </w:r>
      <w:r w:rsidRPr="00B93722">
        <w:rPr>
          <w:rFonts w:ascii="Times New Roman" w:hAnsi="Times New Roman" w:cs="Times New Roman"/>
          <w:i/>
          <w:noProof/>
        </w:rPr>
        <w:t>The Contemporary Music Project for Creativity in Music.</w:t>
      </w:r>
      <w:r w:rsidRPr="00B93722">
        <w:rPr>
          <w:rFonts w:ascii="Times New Roman" w:hAnsi="Times New Roman" w:cs="Times New Roman"/>
          <w:noProof/>
        </w:rPr>
        <w:t xml:space="preserve"> Music Educators Journal </w:t>
      </w:r>
      <w:r w:rsidRPr="00B93722">
        <w:rPr>
          <w:rFonts w:ascii="Times New Roman" w:hAnsi="Times New Roman" w:cs="Times New Roman"/>
          <w:b/>
          <w:noProof/>
        </w:rPr>
        <w:t>54</w:t>
      </w:r>
      <w:r w:rsidRPr="00B93722">
        <w:rPr>
          <w:rFonts w:ascii="Times New Roman" w:hAnsi="Times New Roman" w:cs="Times New Roman"/>
          <w:noProof/>
        </w:rPr>
        <w:t>(7):41-72.</w:t>
      </w:r>
      <w:bookmarkEnd w:id="115"/>
    </w:p>
    <w:p w14:paraId="749EE1F7" w14:textId="77777777" w:rsidR="00B93722" w:rsidRPr="00B93722" w:rsidRDefault="00B93722" w:rsidP="00B93722">
      <w:pPr>
        <w:ind w:left="420" w:hanging="420"/>
        <w:rPr>
          <w:rFonts w:ascii="Times New Roman" w:hAnsi="Times New Roman" w:cs="Times New Roman"/>
          <w:noProof/>
        </w:rPr>
      </w:pPr>
      <w:bookmarkStart w:id="116" w:name="_ENREF_6"/>
      <w:r w:rsidRPr="00B93722">
        <w:rPr>
          <w:rFonts w:ascii="Times New Roman" w:hAnsi="Times New Roman" w:cs="Times New Roman"/>
          <w:noProof/>
        </w:rPr>
        <w:t>[6]</w:t>
      </w:r>
      <w:r w:rsidRPr="00B93722">
        <w:rPr>
          <w:rFonts w:ascii="Times New Roman" w:hAnsi="Times New Roman" w:cs="Times New Roman"/>
          <w:noProof/>
        </w:rPr>
        <w:tab/>
        <w:t xml:space="preserve">Gardner, H. (1992). </w:t>
      </w:r>
      <w:r w:rsidRPr="00B93722">
        <w:rPr>
          <w:rFonts w:ascii="Times New Roman" w:hAnsi="Times New Roman" w:cs="Times New Roman"/>
          <w:i/>
          <w:noProof/>
        </w:rPr>
        <w:t>Do babies sing a universal song?</w:t>
      </w:r>
      <w:r w:rsidRPr="00B93722">
        <w:rPr>
          <w:rFonts w:ascii="Times New Roman" w:hAnsi="Times New Roman" w:cs="Times New Roman"/>
          <w:noProof/>
        </w:rPr>
        <w:t xml:space="preserve"> In B.L. Andress &amp; L.M. Walker, eds. (1992). </w:t>
      </w:r>
      <w:r w:rsidRPr="00B93722">
        <w:rPr>
          <w:rFonts w:ascii="Times New Roman" w:hAnsi="Times New Roman" w:cs="Times New Roman"/>
          <w:i/>
          <w:noProof/>
        </w:rPr>
        <w:t>Readings in Early Childhood Music Education</w:t>
      </w:r>
      <w:r w:rsidRPr="00B93722">
        <w:rPr>
          <w:rFonts w:ascii="Times New Roman" w:hAnsi="Times New Roman" w:cs="Times New Roman"/>
          <w:noProof/>
        </w:rPr>
        <w:t>. MENC: Reston, VA. p. 32-38.</w:t>
      </w:r>
      <w:bookmarkEnd w:id="116"/>
    </w:p>
    <w:p w14:paraId="22817B67" w14:textId="77777777" w:rsidR="00B93722" w:rsidRPr="00B93722" w:rsidRDefault="00B93722" w:rsidP="00B93722">
      <w:pPr>
        <w:ind w:left="420" w:hanging="420"/>
        <w:rPr>
          <w:rFonts w:ascii="Times New Roman" w:hAnsi="Times New Roman" w:cs="Times New Roman"/>
          <w:noProof/>
        </w:rPr>
      </w:pPr>
      <w:bookmarkStart w:id="117" w:name="_ENREF_7"/>
      <w:r w:rsidRPr="00B93722">
        <w:rPr>
          <w:rFonts w:ascii="Times New Roman" w:hAnsi="Times New Roman" w:cs="Times New Roman"/>
          <w:noProof/>
        </w:rPr>
        <w:t>[7]</w:t>
      </w:r>
      <w:r w:rsidRPr="00B93722">
        <w:rPr>
          <w:rFonts w:ascii="Times New Roman" w:hAnsi="Times New Roman" w:cs="Times New Roman"/>
          <w:noProof/>
        </w:rPr>
        <w:tab/>
        <w:t xml:space="preserve">Hart, M., &amp; Lieberman, F. (1991). </w:t>
      </w:r>
      <w:r w:rsidRPr="00B93722">
        <w:rPr>
          <w:rFonts w:ascii="Times New Roman" w:hAnsi="Times New Roman" w:cs="Times New Roman"/>
          <w:i/>
          <w:noProof/>
        </w:rPr>
        <w:t>Planet Drum: A Celebration of Percussion and Rhythm</w:t>
      </w:r>
      <w:r w:rsidRPr="00B93722">
        <w:rPr>
          <w:rFonts w:ascii="Times New Roman" w:hAnsi="Times New Roman" w:cs="Times New Roman"/>
          <w:noProof/>
        </w:rPr>
        <w:t>. Petaluma, CA: HarperOne.</w:t>
      </w:r>
      <w:bookmarkEnd w:id="117"/>
    </w:p>
    <w:p w14:paraId="6E1BC42C" w14:textId="5F8E5C41" w:rsidR="00B93722" w:rsidRPr="00B93722" w:rsidRDefault="00B93722" w:rsidP="00B93722">
      <w:pPr>
        <w:ind w:left="420" w:hanging="420"/>
        <w:rPr>
          <w:rFonts w:ascii="Times New Roman" w:hAnsi="Times New Roman" w:cs="Times New Roman"/>
          <w:noProof/>
        </w:rPr>
      </w:pPr>
      <w:bookmarkStart w:id="118" w:name="_ENREF_8"/>
      <w:r w:rsidRPr="00B93722">
        <w:rPr>
          <w:rFonts w:ascii="Times New Roman" w:hAnsi="Times New Roman" w:cs="Times New Roman"/>
          <w:noProof/>
        </w:rPr>
        <w:t>[8]</w:t>
      </w:r>
      <w:r w:rsidRPr="00B93722">
        <w:rPr>
          <w:rFonts w:ascii="Times New Roman" w:hAnsi="Times New Roman" w:cs="Times New Roman"/>
          <w:noProof/>
        </w:rPr>
        <w:tab/>
        <w:t xml:space="preserve">International Institute of Photographic Arts (2010). </w:t>
      </w:r>
      <w:r w:rsidRPr="00B93722">
        <w:rPr>
          <w:rFonts w:ascii="Times New Roman" w:hAnsi="Times New Roman" w:cs="Times New Roman"/>
          <w:i/>
          <w:noProof/>
        </w:rPr>
        <w:t>Harold Edgerton</w:t>
      </w:r>
      <w:r w:rsidRPr="00B93722">
        <w:rPr>
          <w:rFonts w:ascii="Times New Roman" w:hAnsi="Times New Roman" w:cs="Times New Roman"/>
          <w:noProof/>
        </w:rPr>
        <w:t xml:space="preserve">. </w:t>
      </w:r>
      <w:hyperlink r:id="rId29" w:history="1">
        <w:r w:rsidRPr="00B93722">
          <w:rPr>
            <w:rStyle w:val="Hyperlink"/>
            <w:noProof/>
          </w:rPr>
          <w:t>http://www.iipa.org/permanent/</w:t>
        </w:r>
      </w:hyperlink>
      <w:r w:rsidRPr="00B93722">
        <w:rPr>
          <w:rFonts w:ascii="Times New Roman" w:hAnsi="Times New Roman" w:cs="Times New Roman"/>
          <w:noProof/>
        </w:rPr>
        <w:t xml:space="preserve"> haroldedgerton/bio.html </w:t>
      </w:r>
      <w:r w:rsidRPr="00B93722">
        <w:rPr>
          <w:rFonts w:ascii="Times New Roman" w:hAnsi="Times New Roman" w:cs="Times New Roman"/>
          <w:i/>
          <w:noProof/>
        </w:rPr>
        <w:t xml:space="preserve">accessed </w:t>
      </w:r>
      <w:r w:rsidRPr="00B93722">
        <w:rPr>
          <w:rFonts w:ascii="Times New Roman" w:hAnsi="Times New Roman" w:cs="Times New Roman"/>
          <w:noProof/>
        </w:rPr>
        <w:t>7/16/2010.</w:t>
      </w:r>
      <w:bookmarkEnd w:id="118"/>
    </w:p>
    <w:p w14:paraId="076034EA" w14:textId="77777777" w:rsidR="00B93722" w:rsidRPr="00B93722" w:rsidRDefault="00B93722" w:rsidP="00B93722">
      <w:pPr>
        <w:ind w:left="420" w:hanging="420"/>
        <w:rPr>
          <w:rFonts w:ascii="Times New Roman" w:hAnsi="Times New Roman" w:cs="Times New Roman"/>
          <w:noProof/>
        </w:rPr>
      </w:pPr>
      <w:bookmarkStart w:id="119" w:name="_ENREF_9"/>
      <w:r w:rsidRPr="00B93722">
        <w:rPr>
          <w:rFonts w:ascii="Times New Roman" w:hAnsi="Times New Roman" w:cs="Times New Roman"/>
          <w:noProof/>
        </w:rPr>
        <w:t>[9]</w:t>
      </w:r>
      <w:r w:rsidRPr="00B93722">
        <w:rPr>
          <w:rFonts w:ascii="Times New Roman" w:hAnsi="Times New Roman" w:cs="Times New Roman"/>
          <w:noProof/>
        </w:rPr>
        <w:tab/>
        <w:t xml:space="preserve">Katz, L. (2010). </w:t>
      </w:r>
      <w:r w:rsidRPr="00B93722">
        <w:rPr>
          <w:rFonts w:ascii="Times New Roman" w:hAnsi="Times New Roman" w:cs="Times New Roman"/>
          <w:i/>
          <w:noProof/>
        </w:rPr>
        <w:t>Junkestra Symphony is Pure Garbage</w:t>
      </w:r>
      <w:r w:rsidRPr="00B93722">
        <w:rPr>
          <w:rFonts w:ascii="Times New Roman" w:hAnsi="Times New Roman" w:cs="Times New Roman"/>
          <w:noProof/>
        </w:rPr>
        <w:t xml:space="preserve">.  </w:t>
      </w:r>
      <w:bookmarkEnd w:id="119"/>
    </w:p>
    <w:p w14:paraId="70F24C18" w14:textId="77777777" w:rsidR="00B93722" w:rsidRPr="00B93722" w:rsidRDefault="00B93722" w:rsidP="00B93722">
      <w:pPr>
        <w:ind w:left="420" w:hanging="420"/>
        <w:rPr>
          <w:rFonts w:ascii="Times New Roman" w:hAnsi="Times New Roman" w:cs="Times New Roman"/>
          <w:noProof/>
        </w:rPr>
      </w:pPr>
      <w:bookmarkStart w:id="120" w:name="_ENREF_10"/>
      <w:r w:rsidRPr="00B93722">
        <w:rPr>
          <w:rFonts w:ascii="Times New Roman" w:hAnsi="Times New Roman" w:cs="Times New Roman"/>
          <w:noProof/>
        </w:rPr>
        <w:t>[10]</w:t>
      </w:r>
      <w:r w:rsidRPr="00B93722">
        <w:rPr>
          <w:rFonts w:ascii="Times New Roman" w:hAnsi="Times New Roman" w:cs="Times New Roman"/>
          <w:noProof/>
        </w:rPr>
        <w:tab/>
        <w:t xml:space="preserve">Machover, T. (2011). </w:t>
      </w:r>
      <w:r w:rsidRPr="00B93722">
        <w:rPr>
          <w:rFonts w:ascii="Times New Roman" w:hAnsi="Times New Roman" w:cs="Times New Roman"/>
          <w:i/>
          <w:noProof/>
        </w:rPr>
        <w:t>Objects of design and play: my cello</w:t>
      </w:r>
      <w:r w:rsidRPr="00B93722">
        <w:rPr>
          <w:rFonts w:ascii="Times New Roman" w:hAnsi="Times New Roman" w:cs="Times New Roman"/>
          <w:noProof/>
        </w:rPr>
        <w:t xml:space="preserve">. In S. Turkle, ed. (2011). </w:t>
      </w:r>
      <w:r w:rsidRPr="00B93722">
        <w:rPr>
          <w:rFonts w:ascii="Times New Roman" w:hAnsi="Times New Roman" w:cs="Times New Roman"/>
          <w:i/>
          <w:noProof/>
        </w:rPr>
        <w:t>Evocative Objects</w:t>
      </w:r>
      <w:r w:rsidRPr="00B93722">
        <w:rPr>
          <w:rFonts w:ascii="Times New Roman" w:hAnsi="Times New Roman" w:cs="Times New Roman"/>
          <w:noProof/>
        </w:rPr>
        <w:t>. MIT Press: Cambridge, MA. p. 12-21.</w:t>
      </w:r>
      <w:bookmarkEnd w:id="120"/>
    </w:p>
    <w:p w14:paraId="29DF21F8" w14:textId="77777777" w:rsidR="00B93722" w:rsidRPr="00B93722" w:rsidRDefault="00B93722" w:rsidP="00B93722">
      <w:pPr>
        <w:ind w:left="420" w:hanging="420"/>
        <w:rPr>
          <w:rFonts w:ascii="Times New Roman" w:hAnsi="Times New Roman" w:cs="Times New Roman"/>
          <w:noProof/>
        </w:rPr>
      </w:pPr>
      <w:bookmarkStart w:id="121" w:name="_ENREF_11"/>
      <w:r w:rsidRPr="00B93722">
        <w:rPr>
          <w:rFonts w:ascii="Times New Roman" w:hAnsi="Times New Roman" w:cs="Times New Roman"/>
          <w:noProof/>
        </w:rPr>
        <w:t>[11]</w:t>
      </w:r>
      <w:r w:rsidRPr="00B93722">
        <w:rPr>
          <w:rFonts w:ascii="Times New Roman" w:hAnsi="Times New Roman" w:cs="Times New Roman"/>
          <w:noProof/>
        </w:rPr>
        <w:tab/>
        <w:t xml:space="preserve">MENC (1973). </w:t>
      </w:r>
      <w:r w:rsidRPr="00B93722">
        <w:rPr>
          <w:rFonts w:ascii="Times New Roman" w:hAnsi="Times New Roman" w:cs="Times New Roman"/>
          <w:i/>
          <w:noProof/>
        </w:rPr>
        <w:t>Contemporary Music Project.</w:t>
      </w:r>
      <w:r w:rsidRPr="00B93722">
        <w:rPr>
          <w:rFonts w:ascii="Times New Roman" w:hAnsi="Times New Roman" w:cs="Times New Roman"/>
          <w:noProof/>
        </w:rPr>
        <w:t xml:space="preserve"> Music Educators Journal </w:t>
      </w:r>
      <w:r w:rsidRPr="00B93722">
        <w:rPr>
          <w:rFonts w:ascii="Times New Roman" w:hAnsi="Times New Roman" w:cs="Times New Roman"/>
          <w:b/>
          <w:noProof/>
        </w:rPr>
        <w:t>59</w:t>
      </w:r>
      <w:r w:rsidRPr="00B93722">
        <w:rPr>
          <w:rFonts w:ascii="Times New Roman" w:hAnsi="Times New Roman" w:cs="Times New Roman"/>
          <w:noProof/>
        </w:rPr>
        <w:t>(9):33-48.</w:t>
      </w:r>
      <w:bookmarkEnd w:id="121"/>
    </w:p>
    <w:p w14:paraId="1EC3F765" w14:textId="77777777" w:rsidR="00B93722" w:rsidRPr="00B93722" w:rsidRDefault="00B93722" w:rsidP="00B93722">
      <w:pPr>
        <w:ind w:left="420" w:hanging="420"/>
        <w:rPr>
          <w:rFonts w:ascii="Times New Roman" w:hAnsi="Times New Roman" w:cs="Times New Roman"/>
          <w:noProof/>
        </w:rPr>
      </w:pPr>
      <w:bookmarkStart w:id="122" w:name="_ENREF_12"/>
      <w:r w:rsidRPr="00B93722">
        <w:rPr>
          <w:rFonts w:ascii="Times New Roman" w:hAnsi="Times New Roman" w:cs="Times New Roman"/>
          <w:noProof/>
        </w:rPr>
        <w:t>[12]</w:t>
      </w:r>
      <w:r w:rsidRPr="00B93722">
        <w:rPr>
          <w:rFonts w:ascii="Times New Roman" w:hAnsi="Times New Roman" w:cs="Times New Roman"/>
          <w:noProof/>
        </w:rPr>
        <w:tab/>
        <w:t xml:space="preserve">Pausch, R., &amp; Zaslow, J. (2008). </w:t>
      </w:r>
      <w:r w:rsidRPr="00B93722">
        <w:rPr>
          <w:rFonts w:ascii="Times New Roman" w:hAnsi="Times New Roman" w:cs="Times New Roman"/>
          <w:i/>
          <w:noProof/>
        </w:rPr>
        <w:t>The Last Lecture</w:t>
      </w:r>
      <w:r w:rsidRPr="00B93722">
        <w:rPr>
          <w:rFonts w:ascii="Times New Roman" w:hAnsi="Times New Roman" w:cs="Times New Roman"/>
          <w:noProof/>
        </w:rPr>
        <w:t>. New York: Hyperion.</w:t>
      </w:r>
      <w:bookmarkEnd w:id="122"/>
    </w:p>
    <w:p w14:paraId="363A8ECB" w14:textId="77777777" w:rsidR="00B93722" w:rsidRPr="00B93722" w:rsidRDefault="00B93722" w:rsidP="00B93722">
      <w:pPr>
        <w:ind w:left="420" w:hanging="420"/>
        <w:rPr>
          <w:rFonts w:ascii="Times New Roman" w:hAnsi="Times New Roman" w:cs="Times New Roman"/>
          <w:noProof/>
        </w:rPr>
      </w:pPr>
      <w:bookmarkStart w:id="123" w:name="_ENREF_13"/>
      <w:r w:rsidRPr="00B93722">
        <w:rPr>
          <w:rFonts w:ascii="Times New Roman" w:hAnsi="Times New Roman" w:cs="Times New Roman"/>
          <w:noProof/>
        </w:rPr>
        <w:t>[13]</w:t>
      </w:r>
      <w:r w:rsidRPr="00B93722">
        <w:rPr>
          <w:rFonts w:ascii="Times New Roman" w:hAnsi="Times New Roman" w:cs="Times New Roman"/>
          <w:noProof/>
        </w:rPr>
        <w:tab/>
        <w:t xml:space="preserve">Ruthmann, S.A., &amp; Heines, J.M. (2010). </w:t>
      </w:r>
      <w:r w:rsidRPr="00B93722">
        <w:rPr>
          <w:rFonts w:ascii="Times New Roman" w:hAnsi="Times New Roman" w:cs="Times New Roman"/>
          <w:i/>
          <w:noProof/>
        </w:rPr>
        <w:t>Exploring Musical and Computational Thinking Through Musical Live Coding in Scratch</w:t>
      </w:r>
      <w:r w:rsidRPr="00B93722">
        <w:rPr>
          <w:rFonts w:ascii="Times New Roman" w:hAnsi="Times New Roman" w:cs="Times New Roman"/>
          <w:noProof/>
        </w:rPr>
        <w:t>. Scratch@MIT. Cambridge, MA.</w:t>
      </w:r>
      <w:bookmarkEnd w:id="123"/>
    </w:p>
    <w:p w14:paraId="230927C9" w14:textId="77777777" w:rsidR="00B93722" w:rsidRPr="00B93722" w:rsidRDefault="00B93722" w:rsidP="00B93722">
      <w:pPr>
        <w:ind w:left="420" w:hanging="420"/>
        <w:rPr>
          <w:rFonts w:ascii="Times New Roman" w:hAnsi="Times New Roman" w:cs="Times New Roman"/>
          <w:noProof/>
        </w:rPr>
      </w:pPr>
      <w:bookmarkStart w:id="124" w:name="_ENREF_14"/>
      <w:r w:rsidRPr="00B93722">
        <w:rPr>
          <w:rFonts w:ascii="Times New Roman" w:hAnsi="Times New Roman" w:cs="Times New Roman"/>
          <w:noProof/>
        </w:rPr>
        <w:t>[14]</w:t>
      </w:r>
      <w:r w:rsidRPr="00B93722">
        <w:rPr>
          <w:rFonts w:ascii="Times New Roman" w:hAnsi="Times New Roman" w:cs="Times New Roman"/>
          <w:noProof/>
        </w:rPr>
        <w:tab/>
        <w:t xml:space="preserve">Seifert, K.L., &amp; Mandzuk, D. (2006). </w:t>
      </w:r>
      <w:r w:rsidRPr="00B93722">
        <w:rPr>
          <w:rFonts w:ascii="Times New Roman" w:hAnsi="Times New Roman" w:cs="Times New Roman"/>
          <w:i/>
          <w:noProof/>
        </w:rPr>
        <w:t>Student Cohorts in Teacher Education: Support Groups or Intellectual Communities?</w:t>
      </w:r>
      <w:r w:rsidRPr="00B93722">
        <w:rPr>
          <w:rFonts w:ascii="Times New Roman" w:hAnsi="Times New Roman" w:cs="Times New Roman"/>
          <w:noProof/>
        </w:rPr>
        <w:t xml:space="preserve"> Teachers College Record </w:t>
      </w:r>
      <w:r w:rsidRPr="00B93722">
        <w:rPr>
          <w:rFonts w:ascii="Times New Roman" w:hAnsi="Times New Roman" w:cs="Times New Roman"/>
          <w:b/>
          <w:noProof/>
        </w:rPr>
        <w:t>108</w:t>
      </w:r>
      <w:r w:rsidRPr="00B93722">
        <w:rPr>
          <w:rFonts w:ascii="Times New Roman" w:hAnsi="Times New Roman" w:cs="Times New Roman"/>
          <w:noProof/>
        </w:rPr>
        <w:t>(7):1296-1320.</w:t>
      </w:r>
      <w:bookmarkEnd w:id="124"/>
    </w:p>
    <w:p w14:paraId="7D6919BE" w14:textId="77777777" w:rsidR="00B93722" w:rsidRPr="00B93722" w:rsidRDefault="00B93722" w:rsidP="00B93722">
      <w:pPr>
        <w:ind w:left="420" w:hanging="420"/>
        <w:rPr>
          <w:rFonts w:ascii="Times New Roman" w:hAnsi="Times New Roman" w:cs="Times New Roman"/>
          <w:noProof/>
        </w:rPr>
      </w:pPr>
      <w:bookmarkStart w:id="125" w:name="_ENREF_15"/>
      <w:r w:rsidRPr="00B93722">
        <w:rPr>
          <w:rFonts w:ascii="Times New Roman" w:hAnsi="Times New Roman" w:cs="Times New Roman"/>
          <w:noProof/>
        </w:rPr>
        <w:t>[15]</w:t>
      </w:r>
      <w:r w:rsidRPr="00B93722">
        <w:rPr>
          <w:rFonts w:ascii="Times New Roman" w:hAnsi="Times New Roman" w:cs="Times New Roman"/>
          <w:noProof/>
        </w:rPr>
        <w:tab/>
        <w:t xml:space="preserve">Thomas, R. (1971). </w:t>
      </w:r>
      <w:r w:rsidRPr="00B93722">
        <w:rPr>
          <w:rFonts w:ascii="Times New Roman" w:hAnsi="Times New Roman" w:cs="Times New Roman"/>
          <w:i/>
          <w:noProof/>
        </w:rPr>
        <w:t>MMCP Synthesis: A Structure for Music Education</w:t>
      </w:r>
      <w:r w:rsidRPr="00B93722">
        <w:rPr>
          <w:rFonts w:ascii="Times New Roman" w:hAnsi="Times New Roman" w:cs="Times New Roman"/>
          <w:noProof/>
        </w:rPr>
        <w:t>. Bardonia, NY: Media Materials, Inc.</w:t>
      </w:r>
      <w:bookmarkEnd w:id="125"/>
    </w:p>
    <w:p w14:paraId="56CE3C20" w14:textId="77777777" w:rsidR="00B93722" w:rsidRPr="00B93722" w:rsidRDefault="00B93722" w:rsidP="00B93722">
      <w:pPr>
        <w:ind w:left="420" w:hanging="420"/>
        <w:rPr>
          <w:rFonts w:ascii="Times New Roman" w:hAnsi="Times New Roman" w:cs="Times New Roman"/>
          <w:noProof/>
        </w:rPr>
      </w:pPr>
      <w:bookmarkStart w:id="126" w:name="_ENREF_16"/>
      <w:r w:rsidRPr="00B93722">
        <w:rPr>
          <w:rFonts w:ascii="Times New Roman" w:hAnsi="Times New Roman" w:cs="Times New Roman"/>
          <w:noProof/>
        </w:rPr>
        <w:t>[16]</w:t>
      </w:r>
      <w:r w:rsidRPr="00B93722">
        <w:rPr>
          <w:rFonts w:ascii="Times New Roman" w:hAnsi="Times New Roman" w:cs="Times New Roman"/>
          <w:noProof/>
        </w:rPr>
        <w:tab/>
        <w:t xml:space="preserve">Tommasini, A. (2010). </w:t>
      </w:r>
      <w:r w:rsidRPr="00B93722">
        <w:rPr>
          <w:rFonts w:ascii="Times New Roman" w:hAnsi="Times New Roman" w:cs="Times New Roman"/>
          <w:i/>
          <w:noProof/>
        </w:rPr>
        <w:t>A Night for a Rhapsodic Violin and a Brake Drum</w:t>
      </w:r>
      <w:r w:rsidRPr="00B93722">
        <w:rPr>
          <w:rFonts w:ascii="Times New Roman" w:hAnsi="Times New Roman" w:cs="Times New Roman"/>
          <w:noProof/>
        </w:rPr>
        <w:t xml:space="preserve">. </w:t>
      </w:r>
      <w:r w:rsidRPr="00B93722">
        <w:rPr>
          <w:rFonts w:ascii="Times New Roman" w:hAnsi="Times New Roman" w:cs="Times New Roman"/>
          <w:i/>
          <w:noProof/>
        </w:rPr>
        <w:t>New York Times</w:t>
      </w:r>
      <w:r w:rsidRPr="00B93722">
        <w:rPr>
          <w:rFonts w:ascii="Times New Roman" w:hAnsi="Times New Roman" w:cs="Times New Roman"/>
          <w:noProof/>
        </w:rPr>
        <w:t>.</w:t>
      </w:r>
      <w:bookmarkEnd w:id="126"/>
    </w:p>
    <w:p w14:paraId="58C25A3B" w14:textId="77777777" w:rsidR="00B93722" w:rsidRPr="00B93722" w:rsidRDefault="00B93722" w:rsidP="00B93722">
      <w:pPr>
        <w:ind w:left="420" w:hanging="420"/>
        <w:rPr>
          <w:rFonts w:ascii="Times New Roman" w:hAnsi="Times New Roman" w:cs="Times New Roman"/>
          <w:noProof/>
        </w:rPr>
      </w:pPr>
      <w:bookmarkStart w:id="127" w:name="_ENREF_17"/>
      <w:r w:rsidRPr="00B93722">
        <w:rPr>
          <w:rFonts w:ascii="Times New Roman" w:hAnsi="Times New Roman" w:cs="Times New Roman"/>
          <w:noProof/>
        </w:rPr>
        <w:t>[17]</w:t>
      </w:r>
      <w:r w:rsidRPr="00B93722">
        <w:rPr>
          <w:rFonts w:ascii="Times New Roman" w:hAnsi="Times New Roman" w:cs="Times New Roman"/>
          <w:noProof/>
        </w:rPr>
        <w:tab/>
        <w:t xml:space="preserve">Torff, B., &amp; Gardner, H. (1999). </w:t>
      </w:r>
      <w:r w:rsidRPr="00B93722">
        <w:rPr>
          <w:rFonts w:ascii="Times New Roman" w:hAnsi="Times New Roman" w:cs="Times New Roman"/>
          <w:i/>
          <w:noProof/>
        </w:rPr>
        <w:t>Conceptual and Experiential Cognition in Music.</w:t>
      </w:r>
      <w:r w:rsidRPr="00B93722">
        <w:rPr>
          <w:rFonts w:ascii="Times New Roman" w:hAnsi="Times New Roman" w:cs="Times New Roman"/>
          <w:noProof/>
        </w:rPr>
        <w:t xml:space="preserve"> Journal of Aesthetic Education </w:t>
      </w:r>
      <w:r w:rsidRPr="00B93722">
        <w:rPr>
          <w:rFonts w:ascii="Times New Roman" w:hAnsi="Times New Roman" w:cs="Times New Roman"/>
          <w:b/>
          <w:noProof/>
        </w:rPr>
        <w:t>33</w:t>
      </w:r>
      <w:r w:rsidRPr="00B93722">
        <w:rPr>
          <w:rFonts w:ascii="Times New Roman" w:hAnsi="Times New Roman" w:cs="Times New Roman"/>
          <w:noProof/>
        </w:rPr>
        <w:t>(4):14.</w:t>
      </w:r>
      <w:bookmarkEnd w:id="127"/>
    </w:p>
    <w:p w14:paraId="7C9CCDDC" w14:textId="77777777" w:rsidR="00B93722" w:rsidRPr="00B93722" w:rsidRDefault="00B93722" w:rsidP="00B93722">
      <w:pPr>
        <w:ind w:left="420" w:hanging="420"/>
        <w:rPr>
          <w:rFonts w:ascii="Times New Roman" w:hAnsi="Times New Roman" w:cs="Times New Roman"/>
          <w:noProof/>
        </w:rPr>
      </w:pPr>
      <w:bookmarkStart w:id="128" w:name="_ENREF_18"/>
      <w:r w:rsidRPr="00B93722">
        <w:rPr>
          <w:rFonts w:ascii="Times New Roman" w:hAnsi="Times New Roman" w:cs="Times New Roman"/>
          <w:noProof/>
        </w:rPr>
        <w:t>[18]</w:t>
      </w:r>
      <w:r w:rsidRPr="00B93722">
        <w:rPr>
          <w:rFonts w:ascii="Times New Roman" w:hAnsi="Times New Roman" w:cs="Times New Roman"/>
          <w:noProof/>
        </w:rPr>
        <w:tab/>
        <w:t xml:space="preserve">Turkle, S. (1995). </w:t>
      </w:r>
      <w:r w:rsidRPr="00B93722">
        <w:rPr>
          <w:rFonts w:ascii="Times New Roman" w:hAnsi="Times New Roman" w:cs="Times New Roman"/>
          <w:i/>
          <w:noProof/>
        </w:rPr>
        <w:t>Life on the Screen: Identity in the Age of the Internet</w:t>
      </w:r>
      <w:r w:rsidRPr="00B93722">
        <w:rPr>
          <w:rFonts w:ascii="Times New Roman" w:hAnsi="Times New Roman" w:cs="Times New Roman"/>
          <w:noProof/>
        </w:rPr>
        <w:t>. New York: TouchStone / Simon &amp; Schuster.</w:t>
      </w:r>
      <w:bookmarkEnd w:id="128"/>
    </w:p>
    <w:p w14:paraId="5772EA93" w14:textId="77777777" w:rsidR="00B93722" w:rsidRPr="00B93722" w:rsidRDefault="00B93722" w:rsidP="00B93722">
      <w:pPr>
        <w:ind w:left="420" w:hanging="420"/>
        <w:rPr>
          <w:rFonts w:ascii="Times New Roman" w:hAnsi="Times New Roman" w:cs="Times New Roman"/>
          <w:noProof/>
        </w:rPr>
      </w:pPr>
      <w:bookmarkStart w:id="129" w:name="_ENREF_19"/>
      <w:r w:rsidRPr="00B93722">
        <w:rPr>
          <w:rFonts w:ascii="Times New Roman" w:hAnsi="Times New Roman" w:cs="Times New Roman"/>
          <w:noProof/>
        </w:rPr>
        <w:t>[19]</w:t>
      </w:r>
      <w:r w:rsidRPr="00B93722">
        <w:rPr>
          <w:rFonts w:ascii="Times New Roman" w:hAnsi="Times New Roman" w:cs="Times New Roman"/>
          <w:noProof/>
        </w:rPr>
        <w:tab/>
        <w:t xml:space="preserve">Upitis, R. (1992). </w:t>
      </w:r>
      <w:r w:rsidRPr="00B93722">
        <w:rPr>
          <w:rFonts w:ascii="Times New Roman" w:hAnsi="Times New Roman" w:cs="Times New Roman"/>
          <w:i/>
          <w:noProof/>
        </w:rPr>
        <w:t>Can I Play You My Song</w:t>
      </w:r>
      <w:r w:rsidRPr="00B93722">
        <w:rPr>
          <w:rFonts w:ascii="Times New Roman" w:hAnsi="Times New Roman" w:cs="Times New Roman"/>
          <w:noProof/>
        </w:rPr>
        <w:t>. Portsmout, N.H.: Heinerman Educational Books, Inc.</w:t>
      </w:r>
      <w:bookmarkEnd w:id="129"/>
    </w:p>
    <w:p w14:paraId="3E7EE104" w14:textId="77777777" w:rsidR="00B93722" w:rsidRPr="00B93722" w:rsidRDefault="00B93722" w:rsidP="00B93722">
      <w:pPr>
        <w:ind w:left="420" w:hanging="420"/>
        <w:rPr>
          <w:rFonts w:ascii="Times New Roman" w:hAnsi="Times New Roman" w:cs="Times New Roman"/>
          <w:noProof/>
        </w:rPr>
      </w:pPr>
      <w:bookmarkStart w:id="130" w:name="_ENREF_20"/>
      <w:r w:rsidRPr="00B93722">
        <w:rPr>
          <w:rFonts w:ascii="Times New Roman" w:hAnsi="Times New Roman" w:cs="Times New Roman"/>
          <w:noProof/>
        </w:rPr>
        <w:t>[20]</w:t>
      </w:r>
      <w:r w:rsidRPr="00B93722">
        <w:rPr>
          <w:rFonts w:ascii="Times New Roman" w:hAnsi="Times New Roman" w:cs="Times New Roman"/>
          <w:noProof/>
        </w:rPr>
        <w:tab/>
        <w:t xml:space="preserve">Wakin, D.J. (2010). </w:t>
      </w:r>
      <w:r w:rsidRPr="00B93722">
        <w:rPr>
          <w:rFonts w:ascii="Times New Roman" w:hAnsi="Times New Roman" w:cs="Times New Roman"/>
          <w:i/>
          <w:noProof/>
        </w:rPr>
        <w:t>From Heaps of Junk, a Melodious Clang</w:t>
      </w:r>
      <w:r w:rsidRPr="00B93722">
        <w:rPr>
          <w:rFonts w:ascii="Times New Roman" w:hAnsi="Times New Roman" w:cs="Times New Roman"/>
          <w:noProof/>
        </w:rPr>
        <w:t xml:space="preserve">. </w:t>
      </w:r>
      <w:r w:rsidRPr="00B93722">
        <w:rPr>
          <w:rFonts w:ascii="Times New Roman" w:hAnsi="Times New Roman" w:cs="Times New Roman"/>
          <w:i/>
          <w:noProof/>
        </w:rPr>
        <w:t>New York Times</w:t>
      </w:r>
      <w:r w:rsidRPr="00B93722">
        <w:rPr>
          <w:rFonts w:ascii="Times New Roman" w:hAnsi="Times New Roman" w:cs="Times New Roman"/>
          <w:noProof/>
        </w:rPr>
        <w:t>.</w:t>
      </w:r>
      <w:bookmarkEnd w:id="130"/>
    </w:p>
    <w:p w14:paraId="0C946A3B" w14:textId="77777777" w:rsidR="00B93722" w:rsidRPr="00B93722" w:rsidRDefault="00B93722" w:rsidP="00B93722">
      <w:pPr>
        <w:ind w:left="420" w:hanging="420"/>
        <w:rPr>
          <w:rFonts w:ascii="Times New Roman" w:hAnsi="Times New Roman" w:cs="Times New Roman"/>
          <w:noProof/>
        </w:rPr>
      </w:pPr>
      <w:bookmarkStart w:id="131" w:name="_ENREF_21"/>
      <w:r w:rsidRPr="00B93722">
        <w:rPr>
          <w:rFonts w:ascii="Times New Roman" w:hAnsi="Times New Roman" w:cs="Times New Roman"/>
          <w:noProof/>
        </w:rPr>
        <w:t>[21]</w:t>
      </w:r>
      <w:r w:rsidRPr="00B93722">
        <w:rPr>
          <w:rFonts w:ascii="Times New Roman" w:hAnsi="Times New Roman" w:cs="Times New Roman"/>
          <w:noProof/>
        </w:rPr>
        <w:tab/>
        <w:t xml:space="preserve">Welwood, A. (1980). </w:t>
      </w:r>
      <w:r w:rsidRPr="00B93722">
        <w:rPr>
          <w:rFonts w:ascii="Times New Roman" w:hAnsi="Times New Roman" w:cs="Times New Roman"/>
          <w:i/>
          <w:noProof/>
        </w:rPr>
        <w:t>Improvisation with Found Sounds.</w:t>
      </w:r>
      <w:r w:rsidRPr="00B93722">
        <w:rPr>
          <w:rFonts w:ascii="Times New Roman" w:hAnsi="Times New Roman" w:cs="Times New Roman"/>
          <w:noProof/>
        </w:rPr>
        <w:t xml:space="preserve"> Music Educators Journal </w:t>
      </w:r>
      <w:r w:rsidRPr="00B93722">
        <w:rPr>
          <w:rFonts w:ascii="Times New Roman" w:hAnsi="Times New Roman" w:cs="Times New Roman"/>
          <w:b/>
          <w:noProof/>
        </w:rPr>
        <w:t>66</w:t>
      </w:r>
      <w:r w:rsidRPr="00B93722">
        <w:rPr>
          <w:rFonts w:ascii="Times New Roman" w:hAnsi="Times New Roman" w:cs="Times New Roman"/>
          <w:noProof/>
        </w:rPr>
        <w:t>(5):6.</w:t>
      </w:r>
      <w:bookmarkEnd w:id="131"/>
    </w:p>
    <w:p w14:paraId="1EF9A661" w14:textId="248B3C48" w:rsidR="00B93722" w:rsidRDefault="00B93722" w:rsidP="00B93722">
      <w:pPr>
        <w:rPr>
          <w:rFonts w:ascii="Times New Roman" w:hAnsi="Times New Roman"/>
          <w:noProof/>
        </w:rPr>
      </w:pPr>
    </w:p>
    <w:p w14:paraId="040D7FFE" w14:textId="4B60FB75" w:rsidR="004758C7" w:rsidRPr="009D2DD4" w:rsidRDefault="002A4096">
      <w:pPr>
        <w:spacing w:after="280" w:afterAutospacing="1"/>
        <w:rPr>
          <w:rFonts w:ascii="Times New Roman" w:hAnsi="Times New Roman"/>
          <w:sz w:val="24"/>
        </w:rPr>
      </w:pPr>
      <w:r w:rsidRPr="009D2DD4">
        <w:rPr>
          <w:rFonts w:ascii="Times New Roman" w:hAnsi="Times New Roman"/>
          <w:sz w:val="24"/>
        </w:rPr>
        <w:fldChar w:fldCharType="end"/>
      </w:r>
    </w:p>
    <w:sectPr w:rsidR="004758C7" w:rsidRPr="009D2DD4" w:rsidSect="004B36C5">
      <w:headerReference w:type="default" r:id="rId30"/>
      <w:footerReference w:type="default" r:id="rId31"/>
      <w:pgSz w:w="12240" w:h="15840" w:code="1"/>
      <w:pgMar w:top="1440" w:right="1440" w:bottom="1440" w:left="2160" w:header="1200" w:footer="120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Gena Greher" w:date="2012-06-15T08:35:00Z" w:initials="GG">
    <w:p w14:paraId="2C4CF307" w14:textId="61AB3677" w:rsidR="006B4F31" w:rsidRDefault="006B4F31">
      <w:pPr>
        <w:pStyle w:val="CommentText"/>
      </w:pPr>
      <w:r>
        <w:rPr>
          <w:rStyle w:val="CommentReference"/>
        </w:rPr>
        <w:annotationRef/>
      </w:r>
      <w:r>
        <w:t>This section contains some new material</w:t>
      </w:r>
    </w:p>
  </w:comment>
  <w:comment w:id="99" w:author="Gena Greher" w:date="2012-06-15T08:35:00Z" w:initials="GG">
    <w:p w14:paraId="141BD47B" w14:textId="3706DF1A" w:rsidR="006B4F31" w:rsidRDefault="006B4F31">
      <w:pPr>
        <w:pStyle w:val="CommentText"/>
      </w:pPr>
      <w:r>
        <w:rPr>
          <w:rStyle w:val="CommentReference"/>
        </w:rPr>
        <w:annotationRef/>
      </w:r>
      <w:r>
        <w:t>I’m thinking the Gen Ed discussion from your Original chapter 2, which is now 1, will most likely make more sense in Chapter 7.</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FBE9C4" w14:textId="77777777" w:rsidR="0062435F" w:rsidRDefault="0062435F" w:rsidP="00170DA8">
      <w:r>
        <w:separator/>
      </w:r>
    </w:p>
    <w:p w14:paraId="6643A6BE" w14:textId="77777777" w:rsidR="0062435F" w:rsidRDefault="0062435F"/>
  </w:endnote>
  <w:endnote w:type="continuationSeparator" w:id="0">
    <w:p w14:paraId="3643BF34" w14:textId="77777777" w:rsidR="0062435F" w:rsidRDefault="0062435F" w:rsidP="00170DA8">
      <w:r>
        <w:continuationSeparator/>
      </w:r>
    </w:p>
    <w:p w14:paraId="600AF42C" w14:textId="77777777" w:rsidR="0062435F" w:rsidRDefault="006243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utura-Medium">
    <w:altName w:val="Futura"/>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F27AF" w14:textId="77777777" w:rsidR="006B4F31" w:rsidRPr="00170DA8" w:rsidRDefault="006B4F31" w:rsidP="00A33418">
    <w:pPr>
      <w:pStyle w:val="Footer"/>
      <w:pBdr>
        <w:top w:val="single" w:sz="4" w:space="1" w:color="365F91"/>
      </w:pBdr>
      <w:tabs>
        <w:tab w:val="clear" w:pos="4680"/>
        <w:tab w:val="clear" w:pos="9360"/>
        <w:tab w:val="right" w:pos="8640"/>
      </w:tabs>
      <w:spacing w:before="480"/>
      <w:rPr>
        <w:rFonts w:ascii="Arial" w:hAnsi="Arial" w:cs="Arial"/>
        <w:color w:val="365F91"/>
      </w:rPr>
    </w:pPr>
    <w:r w:rsidRPr="00780DA1">
      <w:rPr>
        <w:rFonts w:ascii="Arial" w:hAnsi="Arial" w:cs="Arial"/>
        <w:color w:val="365F91"/>
      </w:rPr>
      <w:t>Chapter 4: Notation and Representation</w:t>
    </w:r>
    <w:r>
      <w:rPr>
        <w:rFonts w:ascii="Arial" w:hAnsi="Arial" w:cs="Arial"/>
        <w:color w:val="365F91"/>
      </w:rPr>
      <w:tab/>
      <w:t xml:space="preserve">page </w:t>
    </w:r>
    <w:r>
      <w:rPr>
        <w:rFonts w:ascii="Arial" w:hAnsi="Arial" w:cs="Arial"/>
        <w:color w:val="365F91"/>
      </w:rPr>
      <w:fldChar w:fldCharType="begin"/>
    </w:r>
    <w:r>
      <w:rPr>
        <w:rFonts w:ascii="Arial" w:hAnsi="Arial" w:cs="Arial"/>
        <w:color w:val="365F91"/>
      </w:rPr>
      <w:instrText xml:space="preserve"> seq chapno \c </w:instrText>
    </w:r>
    <w:r>
      <w:rPr>
        <w:rFonts w:ascii="Arial" w:hAnsi="Arial" w:cs="Arial"/>
        <w:color w:val="365F91"/>
      </w:rPr>
      <w:fldChar w:fldCharType="separate"/>
    </w:r>
    <w:r w:rsidR="0062435F">
      <w:rPr>
        <w:rFonts w:ascii="Arial" w:hAnsi="Arial" w:cs="Arial"/>
        <w:noProof/>
        <w:color w:val="365F91"/>
      </w:rPr>
      <w:t>4</w:t>
    </w:r>
    <w:r>
      <w:rPr>
        <w:rFonts w:ascii="Arial" w:hAnsi="Arial" w:cs="Arial"/>
        <w:color w:val="365F91"/>
      </w:rPr>
      <w:fldChar w:fldCharType="end"/>
    </w:r>
    <w:r>
      <w:rPr>
        <w:rFonts w:ascii="Arial" w:hAnsi="Arial" w:cs="Arial"/>
        <w:color w:val="365F91"/>
      </w:rPr>
      <w:t>-</w:t>
    </w:r>
    <w:r>
      <w:rPr>
        <w:rFonts w:ascii="Arial" w:hAnsi="Arial" w:cs="Arial"/>
        <w:color w:val="365F91"/>
      </w:rPr>
      <w:fldChar w:fldCharType="begin"/>
    </w:r>
    <w:r>
      <w:rPr>
        <w:rFonts w:ascii="Arial" w:hAnsi="Arial" w:cs="Arial"/>
        <w:color w:val="365F91"/>
      </w:rPr>
      <w:instrText xml:space="preserve"> page </w:instrText>
    </w:r>
    <w:r>
      <w:rPr>
        <w:rFonts w:ascii="Arial" w:hAnsi="Arial" w:cs="Arial"/>
        <w:color w:val="365F91"/>
      </w:rPr>
      <w:fldChar w:fldCharType="separate"/>
    </w:r>
    <w:r w:rsidR="0062435F">
      <w:rPr>
        <w:rFonts w:ascii="Arial" w:hAnsi="Arial" w:cs="Arial"/>
        <w:noProof/>
        <w:color w:val="365F91"/>
      </w:rPr>
      <w:t>1</w:t>
    </w:r>
    <w:r>
      <w:rPr>
        <w:rFonts w:ascii="Arial" w:hAnsi="Arial" w:cs="Arial"/>
        <w:color w:val="365F9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40A67A" w14:textId="77777777" w:rsidR="0062435F" w:rsidRDefault="0062435F" w:rsidP="00774728">
      <w:pPr>
        <w:spacing w:before="240"/>
      </w:pPr>
      <w:r>
        <w:separator/>
      </w:r>
    </w:p>
  </w:footnote>
  <w:footnote w:type="continuationSeparator" w:id="0">
    <w:p w14:paraId="64FAD857" w14:textId="77777777" w:rsidR="0062435F" w:rsidRDefault="0062435F" w:rsidP="00170DA8">
      <w:r>
        <w:continuationSeparator/>
      </w:r>
    </w:p>
    <w:p w14:paraId="064A620B" w14:textId="77777777" w:rsidR="0062435F" w:rsidRDefault="0062435F"/>
  </w:footnote>
  <w:footnote w:id="1">
    <w:p w14:paraId="6DF134F1" w14:textId="1DD7015C" w:rsidR="00B93722" w:rsidRPr="00B93722" w:rsidRDefault="00B93722">
      <w:pPr>
        <w:pStyle w:val="FootnoteText"/>
        <w:rPr>
          <w:sz w:val="16"/>
          <w:szCs w:val="16"/>
          <w:rPrChange w:id="22" w:author="Gena Greher" w:date="2012-06-06T17:52:00Z">
            <w:rPr/>
          </w:rPrChange>
        </w:rPr>
      </w:pPr>
      <w:ins w:id="23" w:author="Gena Greher" w:date="2012-06-06T17:51:00Z">
        <w:r>
          <w:rPr>
            <w:rStyle w:val="FootnoteReference"/>
          </w:rPr>
          <w:footnoteRef/>
        </w:r>
        <w:r>
          <w:t xml:space="preserve"> </w:t>
        </w:r>
      </w:ins>
      <w:ins w:id="24" w:author="Gena Greher" w:date="2012-06-06T17:52:00Z">
        <w:r w:rsidRPr="00B93722">
          <w:rPr>
            <w:rFonts w:ascii="Arial" w:hAnsi="Arial" w:cs="Arial"/>
            <w:b/>
            <w:bCs/>
            <w:color w:val="auto"/>
            <w:sz w:val="16"/>
            <w:szCs w:val="16"/>
            <w:shd w:val="clear" w:color="auto" w:fill="auto"/>
            <w:lang w:eastAsia="en-US"/>
            <w:rPrChange w:id="25" w:author="Gena Greher" w:date="2012-06-06T17:52:00Z">
              <w:rPr>
                <w:rFonts w:ascii="Arial" w:hAnsi="Arial" w:cs="Arial"/>
                <w:b/>
                <w:bCs/>
                <w:color w:val="auto"/>
                <w:sz w:val="26"/>
                <w:szCs w:val="26"/>
                <w:shd w:val="clear" w:color="auto" w:fill="auto"/>
                <w:lang w:eastAsia="en-US"/>
              </w:rPr>
            </w:rPrChange>
          </w:rPr>
          <w:t>Tod Machover</w:t>
        </w:r>
        <w:r w:rsidRPr="00B93722">
          <w:rPr>
            <w:rFonts w:ascii="Arial" w:hAnsi="Arial" w:cs="Arial"/>
            <w:color w:val="1A1A1A"/>
            <w:sz w:val="16"/>
            <w:szCs w:val="16"/>
            <w:shd w:val="clear" w:color="auto" w:fill="auto"/>
            <w:lang w:eastAsia="en-US"/>
            <w:rPrChange w:id="26" w:author="Gena Greher" w:date="2012-06-06T17:52:00Z">
              <w:rPr>
                <w:rFonts w:ascii="Arial" w:hAnsi="Arial" w:cs="Arial"/>
                <w:color w:val="1A1A1A"/>
                <w:sz w:val="26"/>
                <w:szCs w:val="26"/>
                <w:shd w:val="clear" w:color="auto" w:fill="auto"/>
                <w:lang w:eastAsia="en-US"/>
              </w:rPr>
            </w:rPrChange>
          </w:rPr>
          <w:t xml:space="preserve"> is head of the</w:t>
        </w:r>
        <w:r>
          <w:rPr>
            <w:rFonts w:ascii="Arial" w:hAnsi="Arial" w:cs="Arial"/>
            <w:color w:val="1A1A1A"/>
            <w:sz w:val="16"/>
            <w:szCs w:val="16"/>
            <w:shd w:val="clear" w:color="auto" w:fill="auto"/>
            <w:lang w:eastAsia="en-US"/>
          </w:rPr>
          <w:t xml:space="preserve"> MIT</w:t>
        </w:r>
        <w:r w:rsidRPr="00B93722">
          <w:rPr>
            <w:rFonts w:ascii="Arial" w:hAnsi="Arial" w:cs="Arial"/>
            <w:color w:val="1A1A1A"/>
            <w:sz w:val="16"/>
            <w:szCs w:val="16"/>
            <w:shd w:val="clear" w:color="auto" w:fill="auto"/>
            <w:lang w:eastAsia="en-US"/>
            <w:rPrChange w:id="27" w:author="Gena Greher" w:date="2012-06-06T17:52:00Z">
              <w:rPr>
                <w:rFonts w:ascii="Arial" w:hAnsi="Arial" w:cs="Arial"/>
                <w:color w:val="1A1A1A"/>
                <w:sz w:val="26"/>
                <w:szCs w:val="26"/>
                <w:shd w:val="clear" w:color="auto" w:fill="auto"/>
                <w:lang w:eastAsia="en-US"/>
              </w:rPr>
            </w:rPrChange>
          </w:rPr>
          <w:t xml:space="preserve"> Media Lab's Opera of the Future group</w:t>
        </w:r>
        <w:r w:rsidRPr="00B93722">
          <w:rPr>
            <w:rFonts w:ascii="Arial" w:hAnsi="Arial" w:cs="Arial"/>
            <w:color w:val="1A1A1A"/>
            <w:sz w:val="16"/>
            <w:szCs w:val="16"/>
            <w:shd w:val="clear" w:color="auto" w:fill="auto"/>
            <w:lang w:eastAsia="en-US"/>
          </w:rPr>
          <w:t xml:space="preserve"> and is a composer and inventer.</w:t>
        </w:r>
      </w:ins>
    </w:p>
  </w:footnote>
  <w:footnote w:id="2">
    <w:p w14:paraId="2ED9756E" w14:textId="251B3826" w:rsidR="006B4F31" w:rsidRDefault="006B4F31" w:rsidP="002D0807">
      <w:pPr>
        <w:pStyle w:val="FootnoteText"/>
        <w:ind w:left="90" w:hanging="90"/>
      </w:pPr>
      <w:r>
        <w:rPr>
          <w:rStyle w:val="FootnoteReference"/>
        </w:rPr>
        <w:footnoteRef/>
      </w:r>
      <w:r>
        <w:rPr>
          <w:rFonts w:ascii="Times New Roman" w:hAnsi="Times New Roman" w:cs="Times New Roman"/>
        </w:rPr>
        <w:tab/>
        <w:t xml:space="preserve">That last sentence was written by Gena, and she’s softened the story a bit.  What she really said was: “Jesse, if you were a student in one of my music ed classes and asked that question, I would have flunked you!”  That got a good laugh from the class, except perhaps from the student who thought that we were fighting (see </w:t>
      </w:r>
      <w:r w:rsidRPr="00C7570B">
        <w:rPr>
          <w:rFonts w:ascii="Times New Roman" w:hAnsi="Times New Roman" w:cs="Times New Roman"/>
          <w:highlight w:val="yellow"/>
        </w:rPr>
        <w:t xml:space="preserve">Chapter </w:t>
      </w:r>
      <w:del w:id="108" w:author="Gena Greher" w:date="2012-05-17T09:02:00Z">
        <w:r w:rsidRPr="00C7570B" w:rsidDel="00F361A7">
          <w:rPr>
            <w:rFonts w:ascii="Times New Roman" w:hAnsi="Times New Roman" w:cs="Times New Roman"/>
            <w:highlight w:val="yellow"/>
          </w:rPr>
          <w:delText>1</w:delText>
        </w:r>
      </w:del>
      <w:ins w:id="109" w:author="Gena Greher" w:date="2012-05-17T09:02:00Z">
        <w:r>
          <w:rPr>
            <w:rFonts w:ascii="Times New Roman" w:hAnsi="Times New Roman" w:cs="Times New Roman"/>
            <w:highlight w:val="yellow"/>
          </w:rPr>
          <w:t>3</w:t>
        </w:r>
      </w:ins>
      <w:del w:id="110" w:author="Gena Greher" w:date="2012-05-29T14:42:00Z">
        <w:r w:rsidRPr="00C7570B" w:rsidDel="006B4F31">
          <w:rPr>
            <w:rFonts w:ascii="Times New Roman" w:hAnsi="Times New Roman" w:cs="Times New Roman"/>
            <w:highlight w:val="yellow"/>
          </w:rPr>
          <w:delText>,</w:delText>
        </w:r>
        <w:r w:rsidDel="006B4F31">
          <w:rPr>
            <w:rFonts w:ascii="Times New Roman" w:hAnsi="Times New Roman" w:cs="Times New Roman"/>
          </w:rPr>
          <w:delText xml:space="preserve"> paragraph 1</w:delText>
        </w:r>
      </w:del>
      <w:r>
        <w:rPr>
          <w:rFonts w:ascii="Times New Roman" w:hAnsi="Times New Roman" w:cs="Times New Roman"/>
        </w:rPr>
        <w:t xml:space="preserve">).  I laughed, too, but I thought, “Good thing I’ve already got tenure!”  Interdisciplinary classes are seldom dull!  JMH </w:t>
      </w:r>
      <w:r w:rsidRPr="00E52318">
        <w:rPr>
          <w:rFonts w:ascii="Times New Roman" w:hAnsi="Times New Roman" w:cs="Times New Roman"/>
        </w:rPr>
        <w:sym w:font="Wingdings" w:char="F04A"/>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7C5D8" w14:textId="77777777" w:rsidR="006B4F31" w:rsidRDefault="006B4F31" w:rsidP="00BC44BA">
    <w:pPr>
      <w:pStyle w:val="Header"/>
      <w:pBdr>
        <w:bottom w:val="single" w:sz="4" w:space="1" w:color="365F91"/>
      </w:pBdr>
      <w:tabs>
        <w:tab w:val="clear" w:pos="4680"/>
        <w:tab w:val="clear" w:pos="9360"/>
        <w:tab w:val="right" w:pos="8640"/>
      </w:tabs>
      <w:spacing w:after="480"/>
    </w:pPr>
    <w:r w:rsidRPr="00A33418">
      <w:rPr>
        <w:rFonts w:ascii="Arial" w:hAnsi="Arial" w:cs="Arial"/>
        <w:color w:val="365F91"/>
      </w:rPr>
      <w:t>Greher and Heines</w:t>
    </w:r>
    <w:r>
      <w:rPr>
        <w:rFonts w:ascii="Arial" w:hAnsi="Arial" w:cs="Arial"/>
        <w:color w:val="365F91"/>
      </w:rPr>
      <w:tab/>
    </w:r>
    <w:r w:rsidRPr="001915E7">
      <w:rPr>
        <w:rFonts w:ascii="Arial" w:hAnsi="Arial" w:cs="Arial"/>
        <w:color w:val="365F91"/>
      </w:rPr>
      <w:t>Computational Thinking in Sound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2652"/>
    <w:multiLevelType w:val="hybridMultilevel"/>
    <w:tmpl w:val="DF600FCC"/>
    <w:lvl w:ilvl="0" w:tplc="80BAE0FC">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CF8701D"/>
    <w:multiLevelType w:val="hybridMultilevel"/>
    <w:tmpl w:val="A0FC7C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78A117A0"/>
    <w:multiLevelType w:val="hybridMultilevel"/>
    <w:tmpl w:val="05D87C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doNotHyphenateCaps/>
  <w:noPunctuationKerning/>
  <w:characterSpacingControl w:val="doNotCompress"/>
  <w:savePreviewPicture/>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gnword-docGUID" w:val="{A320BE6B-5122-457B-86C0-BA8A91482A71}"/>
    <w:docVar w:name="dgnword-eventsink" w:val="107233648"/>
    <w:docVar w:name="EN.InstantFormat" w:val="&lt;ENInstantFormat&gt;&lt;Enabled&gt;1&lt;/Enabled&gt;&lt;ScanUnformatted&gt;1&lt;/ScanUnformatted&gt;&lt;ScanChanges&gt;1&lt;/ScanChanges&gt;&lt;Suspended&gt;1&lt;/Suspended&gt;&lt;/ENInstantFormat&gt;"/>
    <w:docVar w:name="EN.Layout" w:val="&lt;ENLayout&gt;&lt;Style&gt;Jesse-Numbered&lt;/Style&gt;&lt;LeftDelim&gt;{&lt;/LeftDelim&gt;&lt;RightDelim&gt;}&lt;/RightDelim&gt;&lt;FontName&gt;Times New Roman&lt;/FontName&gt;&lt;FontSize&gt;10&lt;/FontSize&gt;&lt;ReflistTitle&gt;&lt;/ReflistTitle&gt;&lt;StartingRefnum&gt;1&lt;/StartingRefnum&gt;&lt;FirstLineIndent&gt;0&lt;/FirstLineIndent&gt;&lt;HangingIndent&gt;432&lt;/HangingIndent&gt;&lt;LineSpacing&gt;0&lt;/LineSpacing&gt;&lt;SpaceAfter&gt;0&lt;/SpaceAfter&gt;&lt;/ENLayout&gt;"/>
    <w:docVar w:name="EN.Libraries" w:val="&lt;Libraries&gt;&lt;item db-id=&quot;we0zp9rzrtpdauer9abv5aph9zexsa52a5sw&quot;&gt;OUP-GreherHeines&lt;record-ids&gt;&lt;item&gt;7&lt;/item&gt;&lt;item&gt;18&lt;/item&gt;&lt;item&gt;19&lt;/item&gt;&lt;item&gt;20&lt;/item&gt;&lt;item&gt;21&lt;/item&gt;&lt;item&gt;22&lt;/item&gt;&lt;item&gt;42&lt;/item&gt;&lt;item&gt;44&lt;/item&gt;&lt;item&gt;46&lt;/item&gt;&lt;item&gt;49&lt;/item&gt;&lt;item&gt;55&lt;/item&gt;&lt;item&gt;56&lt;/item&gt;&lt;item&gt;59&lt;/item&gt;&lt;item&gt;60&lt;/item&gt;&lt;item&gt;62&lt;/item&gt;&lt;/record-ids&gt;&lt;/item&gt;&lt;/Libraries&gt;"/>
  </w:docVars>
  <w:rsids>
    <w:rsidRoot w:val="001B0E8B"/>
    <w:rsid w:val="00001C4C"/>
    <w:rsid w:val="00005897"/>
    <w:rsid w:val="00007570"/>
    <w:rsid w:val="000107CF"/>
    <w:rsid w:val="00010E51"/>
    <w:rsid w:val="0001127F"/>
    <w:rsid w:val="0001312B"/>
    <w:rsid w:val="000158B1"/>
    <w:rsid w:val="00016C89"/>
    <w:rsid w:val="00017AD6"/>
    <w:rsid w:val="000230D0"/>
    <w:rsid w:val="00023F0A"/>
    <w:rsid w:val="00032D7F"/>
    <w:rsid w:val="00040153"/>
    <w:rsid w:val="0004350D"/>
    <w:rsid w:val="00043511"/>
    <w:rsid w:val="00047EA4"/>
    <w:rsid w:val="00052327"/>
    <w:rsid w:val="00056D38"/>
    <w:rsid w:val="00062D7F"/>
    <w:rsid w:val="00064676"/>
    <w:rsid w:val="00066FE0"/>
    <w:rsid w:val="00070A79"/>
    <w:rsid w:val="00070AB2"/>
    <w:rsid w:val="00071860"/>
    <w:rsid w:val="0007215A"/>
    <w:rsid w:val="00072978"/>
    <w:rsid w:val="00073682"/>
    <w:rsid w:val="00074788"/>
    <w:rsid w:val="0007568E"/>
    <w:rsid w:val="000759DB"/>
    <w:rsid w:val="00080068"/>
    <w:rsid w:val="00085237"/>
    <w:rsid w:val="00095575"/>
    <w:rsid w:val="00095808"/>
    <w:rsid w:val="00096713"/>
    <w:rsid w:val="000A5143"/>
    <w:rsid w:val="000B1027"/>
    <w:rsid w:val="000B2545"/>
    <w:rsid w:val="000B2EE8"/>
    <w:rsid w:val="000B5F82"/>
    <w:rsid w:val="000B7A81"/>
    <w:rsid w:val="000C169C"/>
    <w:rsid w:val="000D145D"/>
    <w:rsid w:val="000D34FF"/>
    <w:rsid w:val="000D7DED"/>
    <w:rsid w:val="000E05F2"/>
    <w:rsid w:val="000E5243"/>
    <w:rsid w:val="000E6B55"/>
    <w:rsid w:val="000F065D"/>
    <w:rsid w:val="000F3B80"/>
    <w:rsid w:val="000F7E04"/>
    <w:rsid w:val="0010570B"/>
    <w:rsid w:val="00110D8E"/>
    <w:rsid w:val="00113681"/>
    <w:rsid w:val="001149CA"/>
    <w:rsid w:val="00115090"/>
    <w:rsid w:val="001202ED"/>
    <w:rsid w:val="001225F5"/>
    <w:rsid w:val="001243E6"/>
    <w:rsid w:val="001331EA"/>
    <w:rsid w:val="001409A3"/>
    <w:rsid w:val="0014112D"/>
    <w:rsid w:val="00145AC4"/>
    <w:rsid w:val="00146D94"/>
    <w:rsid w:val="001501A7"/>
    <w:rsid w:val="00151574"/>
    <w:rsid w:val="00153574"/>
    <w:rsid w:val="00153F9C"/>
    <w:rsid w:val="00155F6A"/>
    <w:rsid w:val="00157DAF"/>
    <w:rsid w:val="00161218"/>
    <w:rsid w:val="001625AE"/>
    <w:rsid w:val="00162CE4"/>
    <w:rsid w:val="00170DA8"/>
    <w:rsid w:val="001729C9"/>
    <w:rsid w:val="00173908"/>
    <w:rsid w:val="00174656"/>
    <w:rsid w:val="00177DCC"/>
    <w:rsid w:val="0018241F"/>
    <w:rsid w:val="00182DA4"/>
    <w:rsid w:val="00186B87"/>
    <w:rsid w:val="0018714E"/>
    <w:rsid w:val="00190264"/>
    <w:rsid w:val="001904E6"/>
    <w:rsid w:val="001915E7"/>
    <w:rsid w:val="0019429C"/>
    <w:rsid w:val="00194725"/>
    <w:rsid w:val="0019598B"/>
    <w:rsid w:val="00195E76"/>
    <w:rsid w:val="00197FCA"/>
    <w:rsid w:val="001A24CC"/>
    <w:rsid w:val="001B0E8B"/>
    <w:rsid w:val="001B10FE"/>
    <w:rsid w:val="001B4489"/>
    <w:rsid w:val="001C0C54"/>
    <w:rsid w:val="001C1863"/>
    <w:rsid w:val="001C1A19"/>
    <w:rsid w:val="001C22CC"/>
    <w:rsid w:val="001C3B79"/>
    <w:rsid w:val="001D0429"/>
    <w:rsid w:val="001D04B2"/>
    <w:rsid w:val="001D04F4"/>
    <w:rsid w:val="001D17C6"/>
    <w:rsid w:val="001D289B"/>
    <w:rsid w:val="001D31B6"/>
    <w:rsid w:val="001D33AB"/>
    <w:rsid w:val="001E0689"/>
    <w:rsid w:val="001E0D9D"/>
    <w:rsid w:val="001E45FD"/>
    <w:rsid w:val="001E7C78"/>
    <w:rsid w:val="001F0AE2"/>
    <w:rsid w:val="001F1471"/>
    <w:rsid w:val="001F24E0"/>
    <w:rsid w:val="002000E1"/>
    <w:rsid w:val="00200E39"/>
    <w:rsid w:val="00202A80"/>
    <w:rsid w:val="00203274"/>
    <w:rsid w:val="002077B2"/>
    <w:rsid w:val="00212177"/>
    <w:rsid w:val="00216FF3"/>
    <w:rsid w:val="00217CC3"/>
    <w:rsid w:val="0022619D"/>
    <w:rsid w:val="00234B62"/>
    <w:rsid w:val="00241262"/>
    <w:rsid w:val="00241C67"/>
    <w:rsid w:val="00242F7C"/>
    <w:rsid w:val="00243F95"/>
    <w:rsid w:val="0025242D"/>
    <w:rsid w:val="00253E84"/>
    <w:rsid w:val="0025401A"/>
    <w:rsid w:val="0025585E"/>
    <w:rsid w:val="00256142"/>
    <w:rsid w:val="00257670"/>
    <w:rsid w:val="00264987"/>
    <w:rsid w:val="00266824"/>
    <w:rsid w:val="002673CD"/>
    <w:rsid w:val="002734CA"/>
    <w:rsid w:val="00273A1C"/>
    <w:rsid w:val="00274B6C"/>
    <w:rsid w:val="00280DC9"/>
    <w:rsid w:val="002825B8"/>
    <w:rsid w:val="00282C23"/>
    <w:rsid w:val="00282F87"/>
    <w:rsid w:val="00285933"/>
    <w:rsid w:val="00287563"/>
    <w:rsid w:val="002910F1"/>
    <w:rsid w:val="00294C89"/>
    <w:rsid w:val="002956DB"/>
    <w:rsid w:val="00297B33"/>
    <w:rsid w:val="002A4096"/>
    <w:rsid w:val="002A6721"/>
    <w:rsid w:val="002B1490"/>
    <w:rsid w:val="002B601F"/>
    <w:rsid w:val="002C05EE"/>
    <w:rsid w:val="002C0C1B"/>
    <w:rsid w:val="002D0807"/>
    <w:rsid w:val="002D10A5"/>
    <w:rsid w:val="002D138E"/>
    <w:rsid w:val="002D34CB"/>
    <w:rsid w:val="002D44E7"/>
    <w:rsid w:val="002D4AD7"/>
    <w:rsid w:val="002D6CA6"/>
    <w:rsid w:val="002D7EF1"/>
    <w:rsid w:val="002E5F84"/>
    <w:rsid w:val="002E6B7E"/>
    <w:rsid w:val="002F0571"/>
    <w:rsid w:val="002F0609"/>
    <w:rsid w:val="002F0629"/>
    <w:rsid w:val="00302782"/>
    <w:rsid w:val="00310FB1"/>
    <w:rsid w:val="00311AC8"/>
    <w:rsid w:val="00321475"/>
    <w:rsid w:val="003214A4"/>
    <w:rsid w:val="00322464"/>
    <w:rsid w:val="0032339E"/>
    <w:rsid w:val="00327B3D"/>
    <w:rsid w:val="00331DF7"/>
    <w:rsid w:val="003329BC"/>
    <w:rsid w:val="00333048"/>
    <w:rsid w:val="003337E7"/>
    <w:rsid w:val="00333BEB"/>
    <w:rsid w:val="00337737"/>
    <w:rsid w:val="00340223"/>
    <w:rsid w:val="00342255"/>
    <w:rsid w:val="003439BC"/>
    <w:rsid w:val="0034508B"/>
    <w:rsid w:val="00345B41"/>
    <w:rsid w:val="00347F72"/>
    <w:rsid w:val="00347F87"/>
    <w:rsid w:val="00353103"/>
    <w:rsid w:val="00355258"/>
    <w:rsid w:val="00356C6E"/>
    <w:rsid w:val="003628CD"/>
    <w:rsid w:val="00363634"/>
    <w:rsid w:val="003653C8"/>
    <w:rsid w:val="00367706"/>
    <w:rsid w:val="00370E56"/>
    <w:rsid w:val="0037435A"/>
    <w:rsid w:val="0037446E"/>
    <w:rsid w:val="00377734"/>
    <w:rsid w:val="003808C3"/>
    <w:rsid w:val="0038147B"/>
    <w:rsid w:val="0038376F"/>
    <w:rsid w:val="00385AC9"/>
    <w:rsid w:val="00387F13"/>
    <w:rsid w:val="003B04E2"/>
    <w:rsid w:val="003B14D3"/>
    <w:rsid w:val="003B29E7"/>
    <w:rsid w:val="003B3E96"/>
    <w:rsid w:val="003B455F"/>
    <w:rsid w:val="003B5C08"/>
    <w:rsid w:val="003C15C8"/>
    <w:rsid w:val="003C2462"/>
    <w:rsid w:val="003C2DDB"/>
    <w:rsid w:val="003C6183"/>
    <w:rsid w:val="003D03D9"/>
    <w:rsid w:val="003D4B9C"/>
    <w:rsid w:val="003D588A"/>
    <w:rsid w:val="003D61AD"/>
    <w:rsid w:val="003E02B2"/>
    <w:rsid w:val="003E1EF7"/>
    <w:rsid w:val="003E6871"/>
    <w:rsid w:val="003F6CAD"/>
    <w:rsid w:val="00404769"/>
    <w:rsid w:val="00412945"/>
    <w:rsid w:val="00414757"/>
    <w:rsid w:val="0042148C"/>
    <w:rsid w:val="00424912"/>
    <w:rsid w:val="00424F70"/>
    <w:rsid w:val="0043273D"/>
    <w:rsid w:val="00433493"/>
    <w:rsid w:val="00434DD7"/>
    <w:rsid w:val="00435C00"/>
    <w:rsid w:val="00440786"/>
    <w:rsid w:val="00440F01"/>
    <w:rsid w:val="00443E63"/>
    <w:rsid w:val="00446D1A"/>
    <w:rsid w:val="00453A73"/>
    <w:rsid w:val="00454364"/>
    <w:rsid w:val="00455C14"/>
    <w:rsid w:val="00463385"/>
    <w:rsid w:val="004663DD"/>
    <w:rsid w:val="00473ACF"/>
    <w:rsid w:val="0047418F"/>
    <w:rsid w:val="004758C7"/>
    <w:rsid w:val="0047664A"/>
    <w:rsid w:val="004829FD"/>
    <w:rsid w:val="00483461"/>
    <w:rsid w:val="00483878"/>
    <w:rsid w:val="00490410"/>
    <w:rsid w:val="004A115F"/>
    <w:rsid w:val="004A1CC2"/>
    <w:rsid w:val="004A71FF"/>
    <w:rsid w:val="004B36C5"/>
    <w:rsid w:val="004B4396"/>
    <w:rsid w:val="004C1422"/>
    <w:rsid w:val="004C2182"/>
    <w:rsid w:val="004C520E"/>
    <w:rsid w:val="004C5FA5"/>
    <w:rsid w:val="004D66E7"/>
    <w:rsid w:val="004E3824"/>
    <w:rsid w:val="004E3BF3"/>
    <w:rsid w:val="004E4892"/>
    <w:rsid w:val="004F13C7"/>
    <w:rsid w:val="004F495B"/>
    <w:rsid w:val="00500392"/>
    <w:rsid w:val="00501303"/>
    <w:rsid w:val="005029FD"/>
    <w:rsid w:val="00502ABE"/>
    <w:rsid w:val="00502F3E"/>
    <w:rsid w:val="00506C34"/>
    <w:rsid w:val="00511F70"/>
    <w:rsid w:val="00513E25"/>
    <w:rsid w:val="00515239"/>
    <w:rsid w:val="00515D3A"/>
    <w:rsid w:val="00517184"/>
    <w:rsid w:val="0052085B"/>
    <w:rsid w:val="00520D09"/>
    <w:rsid w:val="005231B4"/>
    <w:rsid w:val="0052480B"/>
    <w:rsid w:val="005261A4"/>
    <w:rsid w:val="00526520"/>
    <w:rsid w:val="00526EC2"/>
    <w:rsid w:val="00530615"/>
    <w:rsid w:val="00532ED0"/>
    <w:rsid w:val="00533F77"/>
    <w:rsid w:val="0053471C"/>
    <w:rsid w:val="0053507D"/>
    <w:rsid w:val="005401A6"/>
    <w:rsid w:val="00546574"/>
    <w:rsid w:val="00555A85"/>
    <w:rsid w:val="005572D4"/>
    <w:rsid w:val="00557DCE"/>
    <w:rsid w:val="00560882"/>
    <w:rsid w:val="005612FE"/>
    <w:rsid w:val="00572098"/>
    <w:rsid w:val="00573422"/>
    <w:rsid w:val="00574346"/>
    <w:rsid w:val="00577DB2"/>
    <w:rsid w:val="005807E4"/>
    <w:rsid w:val="00584073"/>
    <w:rsid w:val="0058424D"/>
    <w:rsid w:val="00585153"/>
    <w:rsid w:val="005875D3"/>
    <w:rsid w:val="00594FE0"/>
    <w:rsid w:val="005954B4"/>
    <w:rsid w:val="005A10F4"/>
    <w:rsid w:val="005A5334"/>
    <w:rsid w:val="005B55A5"/>
    <w:rsid w:val="005B6EDA"/>
    <w:rsid w:val="005B796F"/>
    <w:rsid w:val="005B7B16"/>
    <w:rsid w:val="005C37FD"/>
    <w:rsid w:val="005C6B50"/>
    <w:rsid w:val="005C74C1"/>
    <w:rsid w:val="005C7D72"/>
    <w:rsid w:val="005D35A7"/>
    <w:rsid w:val="005E00CE"/>
    <w:rsid w:val="005E490D"/>
    <w:rsid w:val="005E5BB9"/>
    <w:rsid w:val="005E7C39"/>
    <w:rsid w:val="005F5512"/>
    <w:rsid w:val="005F603E"/>
    <w:rsid w:val="00601AF3"/>
    <w:rsid w:val="0060244B"/>
    <w:rsid w:val="00602DE0"/>
    <w:rsid w:val="00611864"/>
    <w:rsid w:val="00614EEE"/>
    <w:rsid w:val="0061624D"/>
    <w:rsid w:val="0062435F"/>
    <w:rsid w:val="006265F2"/>
    <w:rsid w:val="00627846"/>
    <w:rsid w:val="00630699"/>
    <w:rsid w:val="006312D0"/>
    <w:rsid w:val="006331C6"/>
    <w:rsid w:val="0063512B"/>
    <w:rsid w:val="00636BD1"/>
    <w:rsid w:val="00644F57"/>
    <w:rsid w:val="00646D17"/>
    <w:rsid w:val="00650018"/>
    <w:rsid w:val="00652639"/>
    <w:rsid w:val="00655E76"/>
    <w:rsid w:val="00655F38"/>
    <w:rsid w:val="00656B70"/>
    <w:rsid w:val="00657684"/>
    <w:rsid w:val="006577DB"/>
    <w:rsid w:val="00660137"/>
    <w:rsid w:val="0066029A"/>
    <w:rsid w:val="00664CFB"/>
    <w:rsid w:val="00666151"/>
    <w:rsid w:val="006679D8"/>
    <w:rsid w:val="00667E5F"/>
    <w:rsid w:val="0067052D"/>
    <w:rsid w:val="00672107"/>
    <w:rsid w:val="00681F10"/>
    <w:rsid w:val="00684E32"/>
    <w:rsid w:val="00691C80"/>
    <w:rsid w:val="00694685"/>
    <w:rsid w:val="00695D50"/>
    <w:rsid w:val="006A0AAE"/>
    <w:rsid w:val="006A13F3"/>
    <w:rsid w:val="006A458C"/>
    <w:rsid w:val="006A6553"/>
    <w:rsid w:val="006B049B"/>
    <w:rsid w:val="006B2E3C"/>
    <w:rsid w:val="006B4F31"/>
    <w:rsid w:val="006B689B"/>
    <w:rsid w:val="006B6F8D"/>
    <w:rsid w:val="006C3CF0"/>
    <w:rsid w:val="006D2663"/>
    <w:rsid w:val="006D2C3F"/>
    <w:rsid w:val="006D5525"/>
    <w:rsid w:val="006D6280"/>
    <w:rsid w:val="006D67AA"/>
    <w:rsid w:val="006D6B6D"/>
    <w:rsid w:val="006E06D0"/>
    <w:rsid w:val="006E312C"/>
    <w:rsid w:val="006E3EF1"/>
    <w:rsid w:val="006E5FB2"/>
    <w:rsid w:val="006F277B"/>
    <w:rsid w:val="006F3E0B"/>
    <w:rsid w:val="006F4B98"/>
    <w:rsid w:val="006F7F39"/>
    <w:rsid w:val="00700514"/>
    <w:rsid w:val="007017CF"/>
    <w:rsid w:val="007051FC"/>
    <w:rsid w:val="00705DA8"/>
    <w:rsid w:val="00710014"/>
    <w:rsid w:val="007111FC"/>
    <w:rsid w:val="00712238"/>
    <w:rsid w:val="00712C1F"/>
    <w:rsid w:val="00720978"/>
    <w:rsid w:val="00725B5B"/>
    <w:rsid w:val="00735EAF"/>
    <w:rsid w:val="0073631C"/>
    <w:rsid w:val="00736953"/>
    <w:rsid w:val="00736E31"/>
    <w:rsid w:val="00743057"/>
    <w:rsid w:val="00744483"/>
    <w:rsid w:val="0074654D"/>
    <w:rsid w:val="00746592"/>
    <w:rsid w:val="00747D0A"/>
    <w:rsid w:val="00747D66"/>
    <w:rsid w:val="007512A2"/>
    <w:rsid w:val="00761CB7"/>
    <w:rsid w:val="00762180"/>
    <w:rsid w:val="00762D7C"/>
    <w:rsid w:val="00766A62"/>
    <w:rsid w:val="007723BD"/>
    <w:rsid w:val="00773EEF"/>
    <w:rsid w:val="00774728"/>
    <w:rsid w:val="00774CD0"/>
    <w:rsid w:val="00777281"/>
    <w:rsid w:val="0078079C"/>
    <w:rsid w:val="00780D56"/>
    <w:rsid w:val="00780DA1"/>
    <w:rsid w:val="00781CB9"/>
    <w:rsid w:val="00782DE7"/>
    <w:rsid w:val="0078712D"/>
    <w:rsid w:val="00791DDD"/>
    <w:rsid w:val="00791E4B"/>
    <w:rsid w:val="00792249"/>
    <w:rsid w:val="007941C4"/>
    <w:rsid w:val="007948AF"/>
    <w:rsid w:val="007964C4"/>
    <w:rsid w:val="0079695A"/>
    <w:rsid w:val="00796B71"/>
    <w:rsid w:val="00796DFB"/>
    <w:rsid w:val="007A0926"/>
    <w:rsid w:val="007A5001"/>
    <w:rsid w:val="007A53C5"/>
    <w:rsid w:val="007B10AF"/>
    <w:rsid w:val="007B10EF"/>
    <w:rsid w:val="007B3110"/>
    <w:rsid w:val="007C212C"/>
    <w:rsid w:val="007C4060"/>
    <w:rsid w:val="007C5944"/>
    <w:rsid w:val="007C7B71"/>
    <w:rsid w:val="007D0ED7"/>
    <w:rsid w:val="007D128C"/>
    <w:rsid w:val="007D39E5"/>
    <w:rsid w:val="007D3D8A"/>
    <w:rsid w:val="007E3825"/>
    <w:rsid w:val="007E4D31"/>
    <w:rsid w:val="007F00D1"/>
    <w:rsid w:val="007F19F2"/>
    <w:rsid w:val="00827BEE"/>
    <w:rsid w:val="00831D56"/>
    <w:rsid w:val="00831F54"/>
    <w:rsid w:val="00832FB3"/>
    <w:rsid w:val="0083311C"/>
    <w:rsid w:val="00833AA8"/>
    <w:rsid w:val="008362C6"/>
    <w:rsid w:val="008375FA"/>
    <w:rsid w:val="00840045"/>
    <w:rsid w:val="00845311"/>
    <w:rsid w:val="008456BB"/>
    <w:rsid w:val="0084795A"/>
    <w:rsid w:val="00851928"/>
    <w:rsid w:val="008531B9"/>
    <w:rsid w:val="008614FA"/>
    <w:rsid w:val="008629B7"/>
    <w:rsid w:val="00863E66"/>
    <w:rsid w:val="008665FD"/>
    <w:rsid w:val="0086764D"/>
    <w:rsid w:val="0086799B"/>
    <w:rsid w:val="008755FC"/>
    <w:rsid w:val="00881E14"/>
    <w:rsid w:val="00885FA4"/>
    <w:rsid w:val="008929D7"/>
    <w:rsid w:val="008A4478"/>
    <w:rsid w:val="008B03C9"/>
    <w:rsid w:val="008B1FE7"/>
    <w:rsid w:val="008B2701"/>
    <w:rsid w:val="008B39C2"/>
    <w:rsid w:val="008B5CD4"/>
    <w:rsid w:val="008B5F22"/>
    <w:rsid w:val="008C2022"/>
    <w:rsid w:val="008C572C"/>
    <w:rsid w:val="008C6167"/>
    <w:rsid w:val="008D13C5"/>
    <w:rsid w:val="008D46FD"/>
    <w:rsid w:val="008D4C53"/>
    <w:rsid w:val="008E1F7B"/>
    <w:rsid w:val="008E4DDF"/>
    <w:rsid w:val="008E6C88"/>
    <w:rsid w:val="008E715C"/>
    <w:rsid w:val="008E7875"/>
    <w:rsid w:val="008F0611"/>
    <w:rsid w:val="008F09AD"/>
    <w:rsid w:val="008F43ED"/>
    <w:rsid w:val="00901972"/>
    <w:rsid w:val="00904C7E"/>
    <w:rsid w:val="00906C49"/>
    <w:rsid w:val="00915ADB"/>
    <w:rsid w:val="0092047A"/>
    <w:rsid w:val="00922B53"/>
    <w:rsid w:val="009263E9"/>
    <w:rsid w:val="00926459"/>
    <w:rsid w:val="00932F48"/>
    <w:rsid w:val="00933B1B"/>
    <w:rsid w:val="00935976"/>
    <w:rsid w:val="00936880"/>
    <w:rsid w:val="00936D64"/>
    <w:rsid w:val="00940D29"/>
    <w:rsid w:val="00943452"/>
    <w:rsid w:val="009454D6"/>
    <w:rsid w:val="009465CB"/>
    <w:rsid w:val="00947A7B"/>
    <w:rsid w:val="00950190"/>
    <w:rsid w:val="009528DD"/>
    <w:rsid w:val="00956366"/>
    <w:rsid w:val="00957257"/>
    <w:rsid w:val="00980182"/>
    <w:rsid w:val="00980A80"/>
    <w:rsid w:val="00982757"/>
    <w:rsid w:val="00982B86"/>
    <w:rsid w:val="00983BC7"/>
    <w:rsid w:val="0098677E"/>
    <w:rsid w:val="009878AD"/>
    <w:rsid w:val="00993860"/>
    <w:rsid w:val="00994173"/>
    <w:rsid w:val="009941DF"/>
    <w:rsid w:val="009A7699"/>
    <w:rsid w:val="009B2CBE"/>
    <w:rsid w:val="009B59D9"/>
    <w:rsid w:val="009B6527"/>
    <w:rsid w:val="009B6E43"/>
    <w:rsid w:val="009C01BF"/>
    <w:rsid w:val="009C66E8"/>
    <w:rsid w:val="009D1817"/>
    <w:rsid w:val="009D2583"/>
    <w:rsid w:val="009D27E7"/>
    <w:rsid w:val="009D2DD4"/>
    <w:rsid w:val="009D353B"/>
    <w:rsid w:val="009D72AE"/>
    <w:rsid w:val="009E131B"/>
    <w:rsid w:val="009E5335"/>
    <w:rsid w:val="009E5CB8"/>
    <w:rsid w:val="009F59F2"/>
    <w:rsid w:val="00A0274F"/>
    <w:rsid w:val="00A05241"/>
    <w:rsid w:val="00A10EBF"/>
    <w:rsid w:val="00A14ABD"/>
    <w:rsid w:val="00A20741"/>
    <w:rsid w:val="00A309C1"/>
    <w:rsid w:val="00A318F5"/>
    <w:rsid w:val="00A33418"/>
    <w:rsid w:val="00A348EB"/>
    <w:rsid w:val="00A355DE"/>
    <w:rsid w:val="00A3564E"/>
    <w:rsid w:val="00A36F16"/>
    <w:rsid w:val="00A37CED"/>
    <w:rsid w:val="00A40FF0"/>
    <w:rsid w:val="00A515D2"/>
    <w:rsid w:val="00A53CF0"/>
    <w:rsid w:val="00A5640F"/>
    <w:rsid w:val="00A57342"/>
    <w:rsid w:val="00A61D8D"/>
    <w:rsid w:val="00A61EE2"/>
    <w:rsid w:val="00A74FED"/>
    <w:rsid w:val="00A7543D"/>
    <w:rsid w:val="00A75531"/>
    <w:rsid w:val="00A77D3E"/>
    <w:rsid w:val="00A817CA"/>
    <w:rsid w:val="00A831A8"/>
    <w:rsid w:val="00A84FB6"/>
    <w:rsid w:val="00AA28E7"/>
    <w:rsid w:val="00AA2EFC"/>
    <w:rsid w:val="00AA31BF"/>
    <w:rsid w:val="00AA3D3F"/>
    <w:rsid w:val="00AA5211"/>
    <w:rsid w:val="00AA722A"/>
    <w:rsid w:val="00AB0A81"/>
    <w:rsid w:val="00AB1070"/>
    <w:rsid w:val="00AB1A8B"/>
    <w:rsid w:val="00AB69B5"/>
    <w:rsid w:val="00AB7C25"/>
    <w:rsid w:val="00AC3D22"/>
    <w:rsid w:val="00AC6211"/>
    <w:rsid w:val="00AC6F15"/>
    <w:rsid w:val="00AC70A2"/>
    <w:rsid w:val="00AC713A"/>
    <w:rsid w:val="00AD04FE"/>
    <w:rsid w:val="00AD195D"/>
    <w:rsid w:val="00AD5A80"/>
    <w:rsid w:val="00AE063C"/>
    <w:rsid w:val="00AE06DE"/>
    <w:rsid w:val="00AE191B"/>
    <w:rsid w:val="00AE3615"/>
    <w:rsid w:val="00AE3AAB"/>
    <w:rsid w:val="00AE5031"/>
    <w:rsid w:val="00AE7896"/>
    <w:rsid w:val="00AF4CAE"/>
    <w:rsid w:val="00AF6D76"/>
    <w:rsid w:val="00B00482"/>
    <w:rsid w:val="00B02CFD"/>
    <w:rsid w:val="00B103C9"/>
    <w:rsid w:val="00B1171B"/>
    <w:rsid w:val="00B11DDD"/>
    <w:rsid w:val="00B1445D"/>
    <w:rsid w:val="00B175D5"/>
    <w:rsid w:val="00B17BF6"/>
    <w:rsid w:val="00B208C0"/>
    <w:rsid w:val="00B22936"/>
    <w:rsid w:val="00B22C5E"/>
    <w:rsid w:val="00B23C1E"/>
    <w:rsid w:val="00B24453"/>
    <w:rsid w:val="00B264A4"/>
    <w:rsid w:val="00B27DF9"/>
    <w:rsid w:val="00B316E9"/>
    <w:rsid w:val="00B3658F"/>
    <w:rsid w:val="00B3789F"/>
    <w:rsid w:val="00B37A5A"/>
    <w:rsid w:val="00B37D4F"/>
    <w:rsid w:val="00B504D9"/>
    <w:rsid w:val="00B5341F"/>
    <w:rsid w:val="00B56ED2"/>
    <w:rsid w:val="00B60D74"/>
    <w:rsid w:val="00B6161F"/>
    <w:rsid w:val="00B63D98"/>
    <w:rsid w:val="00B6607E"/>
    <w:rsid w:val="00B71077"/>
    <w:rsid w:val="00B71450"/>
    <w:rsid w:val="00B72526"/>
    <w:rsid w:val="00B726D4"/>
    <w:rsid w:val="00B761F2"/>
    <w:rsid w:val="00B77721"/>
    <w:rsid w:val="00B80EED"/>
    <w:rsid w:val="00B81FC8"/>
    <w:rsid w:val="00B8450B"/>
    <w:rsid w:val="00B879BE"/>
    <w:rsid w:val="00B90358"/>
    <w:rsid w:val="00B93647"/>
    <w:rsid w:val="00B93722"/>
    <w:rsid w:val="00B94F97"/>
    <w:rsid w:val="00B962D5"/>
    <w:rsid w:val="00BA3CE4"/>
    <w:rsid w:val="00BA46B8"/>
    <w:rsid w:val="00BA4A39"/>
    <w:rsid w:val="00BA5853"/>
    <w:rsid w:val="00BB37F4"/>
    <w:rsid w:val="00BB3E2C"/>
    <w:rsid w:val="00BC1B97"/>
    <w:rsid w:val="00BC44BA"/>
    <w:rsid w:val="00BC5200"/>
    <w:rsid w:val="00BC66C7"/>
    <w:rsid w:val="00BC7847"/>
    <w:rsid w:val="00BD2CF0"/>
    <w:rsid w:val="00BD3F19"/>
    <w:rsid w:val="00BD4F10"/>
    <w:rsid w:val="00BD64E6"/>
    <w:rsid w:val="00BD6EE8"/>
    <w:rsid w:val="00BD79FC"/>
    <w:rsid w:val="00BE4430"/>
    <w:rsid w:val="00BE6A86"/>
    <w:rsid w:val="00BE6C1F"/>
    <w:rsid w:val="00BE6EFD"/>
    <w:rsid w:val="00BF3089"/>
    <w:rsid w:val="00BF4943"/>
    <w:rsid w:val="00BF6054"/>
    <w:rsid w:val="00BF71F1"/>
    <w:rsid w:val="00C00AA2"/>
    <w:rsid w:val="00C00F5B"/>
    <w:rsid w:val="00C028A8"/>
    <w:rsid w:val="00C04391"/>
    <w:rsid w:val="00C0464A"/>
    <w:rsid w:val="00C048F3"/>
    <w:rsid w:val="00C079F5"/>
    <w:rsid w:val="00C11E82"/>
    <w:rsid w:val="00C14E75"/>
    <w:rsid w:val="00C1558A"/>
    <w:rsid w:val="00C20AC0"/>
    <w:rsid w:val="00C20DB6"/>
    <w:rsid w:val="00C262E5"/>
    <w:rsid w:val="00C3534E"/>
    <w:rsid w:val="00C35364"/>
    <w:rsid w:val="00C36B81"/>
    <w:rsid w:val="00C3706E"/>
    <w:rsid w:val="00C400BA"/>
    <w:rsid w:val="00C43204"/>
    <w:rsid w:val="00C43727"/>
    <w:rsid w:val="00C47BB2"/>
    <w:rsid w:val="00C52A71"/>
    <w:rsid w:val="00C536C8"/>
    <w:rsid w:val="00C53CE5"/>
    <w:rsid w:val="00C60EC3"/>
    <w:rsid w:val="00C634F3"/>
    <w:rsid w:val="00C7570B"/>
    <w:rsid w:val="00C8144C"/>
    <w:rsid w:val="00C81C1E"/>
    <w:rsid w:val="00C8448A"/>
    <w:rsid w:val="00C846C7"/>
    <w:rsid w:val="00C87329"/>
    <w:rsid w:val="00C877DA"/>
    <w:rsid w:val="00C90136"/>
    <w:rsid w:val="00C9512A"/>
    <w:rsid w:val="00C9699E"/>
    <w:rsid w:val="00C97822"/>
    <w:rsid w:val="00CA1F94"/>
    <w:rsid w:val="00CA43A4"/>
    <w:rsid w:val="00CA6061"/>
    <w:rsid w:val="00CB0364"/>
    <w:rsid w:val="00CB15BC"/>
    <w:rsid w:val="00CB51DE"/>
    <w:rsid w:val="00CB743A"/>
    <w:rsid w:val="00CC244C"/>
    <w:rsid w:val="00CC7EAB"/>
    <w:rsid w:val="00CD0AF6"/>
    <w:rsid w:val="00CD1096"/>
    <w:rsid w:val="00CD640B"/>
    <w:rsid w:val="00CE0536"/>
    <w:rsid w:val="00CE3206"/>
    <w:rsid w:val="00CE6D83"/>
    <w:rsid w:val="00CE7DAF"/>
    <w:rsid w:val="00CF192D"/>
    <w:rsid w:val="00CF3862"/>
    <w:rsid w:val="00CF7BD4"/>
    <w:rsid w:val="00D01582"/>
    <w:rsid w:val="00D05222"/>
    <w:rsid w:val="00D070C4"/>
    <w:rsid w:val="00D10599"/>
    <w:rsid w:val="00D14860"/>
    <w:rsid w:val="00D14C62"/>
    <w:rsid w:val="00D155A8"/>
    <w:rsid w:val="00D2315D"/>
    <w:rsid w:val="00D27564"/>
    <w:rsid w:val="00D34B77"/>
    <w:rsid w:val="00D35DD5"/>
    <w:rsid w:val="00D376F8"/>
    <w:rsid w:val="00D40786"/>
    <w:rsid w:val="00D40D67"/>
    <w:rsid w:val="00D42733"/>
    <w:rsid w:val="00D44DEF"/>
    <w:rsid w:val="00D45AFE"/>
    <w:rsid w:val="00D51437"/>
    <w:rsid w:val="00D51F69"/>
    <w:rsid w:val="00D56C73"/>
    <w:rsid w:val="00D56E27"/>
    <w:rsid w:val="00D61967"/>
    <w:rsid w:val="00D61CE4"/>
    <w:rsid w:val="00D621BE"/>
    <w:rsid w:val="00D62850"/>
    <w:rsid w:val="00D633D1"/>
    <w:rsid w:val="00D65FE3"/>
    <w:rsid w:val="00D676F1"/>
    <w:rsid w:val="00D727DC"/>
    <w:rsid w:val="00D74D24"/>
    <w:rsid w:val="00D76BD2"/>
    <w:rsid w:val="00D77CE3"/>
    <w:rsid w:val="00D91E6B"/>
    <w:rsid w:val="00D936E0"/>
    <w:rsid w:val="00D94D51"/>
    <w:rsid w:val="00D94E06"/>
    <w:rsid w:val="00DA1341"/>
    <w:rsid w:val="00DA4C6C"/>
    <w:rsid w:val="00DA7C16"/>
    <w:rsid w:val="00DA7F56"/>
    <w:rsid w:val="00DB3776"/>
    <w:rsid w:val="00DB49E2"/>
    <w:rsid w:val="00DB6A7B"/>
    <w:rsid w:val="00DB7E85"/>
    <w:rsid w:val="00DC264E"/>
    <w:rsid w:val="00DC44CC"/>
    <w:rsid w:val="00DC6526"/>
    <w:rsid w:val="00DD0F9E"/>
    <w:rsid w:val="00DD1500"/>
    <w:rsid w:val="00DD2B87"/>
    <w:rsid w:val="00DD51A0"/>
    <w:rsid w:val="00DD582A"/>
    <w:rsid w:val="00DD77A1"/>
    <w:rsid w:val="00DD7C63"/>
    <w:rsid w:val="00DE03FA"/>
    <w:rsid w:val="00DE318E"/>
    <w:rsid w:val="00DE367A"/>
    <w:rsid w:val="00DE3C17"/>
    <w:rsid w:val="00DE4B51"/>
    <w:rsid w:val="00DE4B9A"/>
    <w:rsid w:val="00DE7027"/>
    <w:rsid w:val="00DE77FE"/>
    <w:rsid w:val="00DE7F02"/>
    <w:rsid w:val="00DF2E60"/>
    <w:rsid w:val="00DF50CC"/>
    <w:rsid w:val="00E00137"/>
    <w:rsid w:val="00E00BF0"/>
    <w:rsid w:val="00E0538E"/>
    <w:rsid w:val="00E07ABB"/>
    <w:rsid w:val="00E1013E"/>
    <w:rsid w:val="00E1488F"/>
    <w:rsid w:val="00E15614"/>
    <w:rsid w:val="00E16451"/>
    <w:rsid w:val="00E17FDE"/>
    <w:rsid w:val="00E20094"/>
    <w:rsid w:val="00E20C82"/>
    <w:rsid w:val="00E21728"/>
    <w:rsid w:val="00E23234"/>
    <w:rsid w:val="00E235EA"/>
    <w:rsid w:val="00E3082A"/>
    <w:rsid w:val="00E3148B"/>
    <w:rsid w:val="00E31F3D"/>
    <w:rsid w:val="00E4140C"/>
    <w:rsid w:val="00E44832"/>
    <w:rsid w:val="00E44BBA"/>
    <w:rsid w:val="00E45622"/>
    <w:rsid w:val="00E460E4"/>
    <w:rsid w:val="00E5047E"/>
    <w:rsid w:val="00E52318"/>
    <w:rsid w:val="00E5612D"/>
    <w:rsid w:val="00E56208"/>
    <w:rsid w:val="00E575C3"/>
    <w:rsid w:val="00E61A07"/>
    <w:rsid w:val="00E64D9A"/>
    <w:rsid w:val="00E65970"/>
    <w:rsid w:val="00E66CDF"/>
    <w:rsid w:val="00E66EA7"/>
    <w:rsid w:val="00E75754"/>
    <w:rsid w:val="00E802D7"/>
    <w:rsid w:val="00E8205C"/>
    <w:rsid w:val="00E853FD"/>
    <w:rsid w:val="00E9068B"/>
    <w:rsid w:val="00EA097F"/>
    <w:rsid w:val="00EA0D95"/>
    <w:rsid w:val="00EA17CB"/>
    <w:rsid w:val="00EA211A"/>
    <w:rsid w:val="00EA2C56"/>
    <w:rsid w:val="00EA51DA"/>
    <w:rsid w:val="00EA6F8C"/>
    <w:rsid w:val="00EB126E"/>
    <w:rsid w:val="00EB2280"/>
    <w:rsid w:val="00EB268E"/>
    <w:rsid w:val="00EB5A27"/>
    <w:rsid w:val="00EC3395"/>
    <w:rsid w:val="00EC3ECC"/>
    <w:rsid w:val="00EC4366"/>
    <w:rsid w:val="00EC4D6E"/>
    <w:rsid w:val="00EC72A0"/>
    <w:rsid w:val="00EC75BA"/>
    <w:rsid w:val="00ED003A"/>
    <w:rsid w:val="00ED0A71"/>
    <w:rsid w:val="00ED10C8"/>
    <w:rsid w:val="00ED2C16"/>
    <w:rsid w:val="00ED357C"/>
    <w:rsid w:val="00ED4773"/>
    <w:rsid w:val="00ED62A1"/>
    <w:rsid w:val="00EE0920"/>
    <w:rsid w:val="00EE6F7B"/>
    <w:rsid w:val="00EE74B0"/>
    <w:rsid w:val="00EF02C5"/>
    <w:rsid w:val="00EF27F9"/>
    <w:rsid w:val="00EF4694"/>
    <w:rsid w:val="00F00F33"/>
    <w:rsid w:val="00F011A4"/>
    <w:rsid w:val="00F01D3E"/>
    <w:rsid w:val="00F020F4"/>
    <w:rsid w:val="00F15A2F"/>
    <w:rsid w:val="00F20893"/>
    <w:rsid w:val="00F209AF"/>
    <w:rsid w:val="00F2318D"/>
    <w:rsid w:val="00F263E1"/>
    <w:rsid w:val="00F321A9"/>
    <w:rsid w:val="00F34EAE"/>
    <w:rsid w:val="00F35BF2"/>
    <w:rsid w:val="00F361A7"/>
    <w:rsid w:val="00F42AC1"/>
    <w:rsid w:val="00F44535"/>
    <w:rsid w:val="00F45BB5"/>
    <w:rsid w:val="00F50F88"/>
    <w:rsid w:val="00F51023"/>
    <w:rsid w:val="00F52A92"/>
    <w:rsid w:val="00F55E6A"/>
    <w:rsid w:val="00F55F14"/>
    <w:rsid w:val="00F574F2"/>
    <w:rsid w:val="00F64532"/>
    <w:rsid w:val="00F64681"/>
    <w:rsid w:val="00F64DCC"/>
    <w:rsid w:val="00F6549A"/>
    <w:rsid w:val="00F65C35"/>
    <w:rsid w:val="00F71325"/>
    <w:rsid w:val="00F742A5"/>
    <w:rsid w:val="00F758F2"/>
    <w:rsid w:val="00F83B01"/>
    <w:rsid w:val="00F90441"/>
    <w:rsid w:val="00F90556"/>
    <w:rsid w:val="00F923B4"/>
    <w:rsid w:val="00F97151"/>
    <w:rsid w:val="00FA48AB"/>
    <w:rsid w:val="00FA7894"/>
    <w:rsid w:val="00FB08A0"/>
    <w:rsid w:val="00FC1A21"/>
    <w:rsid w:val="00FC6C61"/>
    <w:rsid w:val="00FC7741"/>
    <w:rsid w:val="00FD1ACB"/>
    <w:rsid w:val="00FD25AF"/>
    <w:rsid w:val="00FD2979"/>
    <w:rsid w:val="00FD35B5"/>
    <w:rsid w:val="00FD4498"/>
    <w:rsid w:val="00FD7222"/>
    <w:rsid w:val="00FD7EAF"/>
    <w:rsid w:val="00FE1C83"/>
    <w:rsid w:val="00FE231F"/>
    <w:rsid w:val="00FE28AB"/>
    <w:rsid w:val="00FE2E8F"/>
    <w:rsid w:val="00FE46B4"/>
    <w:rsid w:val="00FE6B45"/>
    <w:rsid w:val="00FF520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A2C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nhideWhenUsed="0"/>
    <w:lsdException w:name="header" w:unhideWhenUsed="0"/>
    <w:lsdException w:name="footer" w:unhideWhenUsed="0"/>
    <w:lsdException w:name="caption" w:uiPriority="35" w:qFormat="1"/>
    <w:lsdException w:name="annotation reference" w:unhideWhenUsed="0"/>
    <w:lsdException w:name="Title" w:semiHidden="0" w:uiPriority="1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nhideWhenUsed="0"/>
    <w:lsdException w:name="Balloon Text" w:unhideWhenUsed="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08C0"/>
    <w:pPr>
      <w:shd w:val="solid" w:color="FFFFFF" w:fill="auto"/>
    </w:pPr>
    <w:rPr>
      <w:rFonts w:ascii="Verdana" w:hAnsi="Verdana" w:cs="Verdana"/>
      <w:color w:val="000000"/>
      <w:szCs w:val="24"/>
      <w:shd w:val="solid" w:color="FFFFFF" w:fill="auto"/>
      <w:lang w:eastAsia="ru-RU"/>
    </w:rPr>
  </w:style>
  <w:style w:type="paragraph" w:styleId="Heading1">
    <w:name w:val="heading 1"/>
    <w:basedOn w:val="Normal"/>
    <w:next w:val="Normal"/>
    <w:link w:val="Heading1Char"/>
    <w:uiPriority w:val="99"/>
    <w:qFormat/>
    <w:rsid w:val="00E66CDF"/>
    <w:pPr>
      <w:keepNext/>
      <w:keepLines/>
      <w:shd w:val="clear" w:color="auto" w:fill="auto"/>
      <w:spacing w:after="480"/>
      <w:jc w:val="center"/>
      <w:outlineLvl w:val="0"/>
    </w:pPr>
    <w:rPr>
      <w:rFonts w:ascii="Times New Roman" w:hAnsi="Times New Roman" w:cs="Times New Roman"/>
      <w:b/>
      <w:bCs/>
      <w:color w:val="365F91"/>
      <w:sz w:val="32"/>
      <w:szCs w:val="28"/>
      <w:shd w:val="clear" w:color="auto" w:fill="auto"/>
      <w:lang w:eastAsia="en-US"/>
    </w:rPr>
  </w:style>
  <w:style w:type="paragraph" w:styleId="Heading2">
    <w:name w:val="heading 2"/>
    <w:basedOn w:val="Normal"/>
    <w:next w:val="Normal"/>
    <w:link w:val="Heading2Char"/>
    <w:uiPriority w:val="99"/>
    <w:qFormat/>
    <w:rsid w:val="000A5143"/>
    <w:pPr>
      <w:keepNext/>
      <w:keepLines/>
      <w:shd w:val="clear" w:color="auto" w:fill="auto"/>
      <w:spacing w:after="240"/>
      <w:outlineLvl w:val="1"/>
    </w:pPr>
    <w:rPr>
      <w:rFonts w:ascii="Times New Roman" w:hAnsi="Times New Roman" w:cs="Times New Roman"/>
      <w:b/>
      <w:bCs/>
      <w:color w:val="365F91"/>
      <w:sz w:val="28"/>
      <w:szCs w:val="26"/>
      <w:shd w:val="clear" w:color="auto" w:fill="auto"/>
      <w:lang w:eastAsia="en-US"/>
    </w:rPr>
  </w:style>
  <w:style w:type="paragraph" w:styleId="Heading3">
    <w:name w:val="heading 3"/>
    <w:basedOn w:val="Normal"/>
    <w:next w:val="Normal"/>
    <w:link w:val="Heading3Char"/>
    <w:uiPriority w:val="99"/>
    <w:qFormat/>
    <w:rsid w:val="000A5143"/>
    <w:pPr>
      <w:keepNext/>
      <w:keepLines/>
      <w:shd w:val="clear" w:color="auto" w:fill="auto"/>
      <w:spacing w:after="240"/>
      <w:outlineLvl w:val="2"/>
    </w:pPr>
    <w:rPr>
      <w:rFonts w:ascii="Cambria" w:hAnsi="Cambria" w:cs="Times New Roman"/>
      <w:b/>
      <w:bCs/>
      <w:i/>
      <w:color w:val="365F91"/>
      <w:sz w:val="24"/>
      <w:szCs w:val="22"/>
      <w:shd w:val="clear" w:color="auto" w:fill="auto"/>
      <w:lang w:eastAsia="en-US"/>
    </w:rPr>
  </w:style>
  <w:style w:type="paragraph" w:styleId="Heading4">
    <w:name w:val="heading 4"/>
    <w:basedOn w:val="Normal"/>
    <w:next w:val="Normal"/>
    <w:link w:val="Heading4Char"/>
    <w:uiPriority w:val="99"/>
    <w:qFormat/>
    <w:rsid w:val="00AB1A8B"/>
    <w:pPr>
      <w:keepNext/>
      <w:spacing w:before="90" w:after="240"/>
      <w:ind w:right="90"/>
      <w:outlineLvl w:val="3"/>
    </w:pPr>
    <w:rPr>
      <w:b/>
      <w:bCs/>
      <w:color w:val="365F91"/>
      <w:szCs w:val="28"/>
    </w:rPr>
  </w:style>
  <w:style w:type="paragraph" w:styleId="Heading5">
    <w:name w:val="heading 5"/>
    <w:basedOn w:val="Normal"/>
    <w:next w:val="Normal"/>
    <w:link w:val="Heading5Char"/>
    <w:uiPriority w:val="99"/>
    <w:qFormat/>
    <w:rsid w:val="005E00CE"/>
    <w:pPr>
      <w:spacing w:before="90" w:after="90"/>
      <w:ind w:left="90" w:right="90"/>
      <w:outlineLvl w:val="4"/>
    </w:pPr>
    <w:rPr>
      <w:b/>
      <w:bCs/>
      <w:i/>
      <w:iCs/>
      <w:sz w:val="16"/>
      <w:szCs w:val="26"/>
    </w:rPr>
  </w:style>
  <w:style w:type="paragraph" w:styleId="Heading6">
    <w:name w:val="heading 6"/>
    <w:basedOn w:val="Normal"/>
    <w:next w:val="Normal"/>
    <w:link w:val="Heading6Char"/>
    <w:uiPriority w:val="99"/>
    <w:qFormat/>
    <w:rsid w:val="005E00CE"/>
    <w:pPr>
      <w:spacing w:before="90" w:after="90"/>
      <w:ind w:left="90" w:right="90"/>
      <w:outlineLvl w:val="5"/>
    </w:pPr>
    <w:rPr>
      <w:b/>
      <w:bCs/>
      <w:sz w:val="16"/>
      <w:szCs w:val="22"/>
    </w:rPr>
  </w:style>
  <w:style w:type="paragraph" w:styleId="Heading7">
    <w:name w:val="heading 7"/>
    <w:basedOn w:val="Normal"/>
    <w:next w:val="Normal"/>
    <w:link w:val="Heading7Char"/>
    <w:uiPriority w:val="9"/>
    <w:unhideWhenUsed/>
    <w:qFormat/>
    <w:rsid w:val="00074788"/>
    <w:pPr>
      <w:spacing w:before="240" w:after="60"/>
      <w:outlineLvl w:val="6"/>
    </w:pPr>
    <w:rPr>
      <w:rFonts w:ascii="Cambria" w:hAnsi="Cambria"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E66CDF"/>
    <w:rPr>
      <w:b/>
      <w:bCs/>
      <w:color w:val="365F91"/>
      <w:sz w:val="32"/>
      <w:szCs w:val="28"/>
    </w:rPr>
  </w:style>
  <w:style w:type="character" w:customStyle="1" w:styleId="Heading2Char">
    <w:name w:val="Heading 2 Char"/>
    <w:basedOn w:val="DefaultParagraphFont"/>
    <w:link w:val="Heading2"/>
    <w:uiPriority w:val="99"/>
    <w:rsid w:val="000A5143"/>
    <w:rPr>
      <w:b/>
      <w:bCs/>
      <w:color w:val="365F91"/>
      <w:sz w:val="28"/>
      <w:szCs w:val="26"/>
    </w:rPr>
  </w:style>
  <w:style w:type="character" w:customStyle="1" w:styleId="Heading3Char">
    <w:name w:val="Heading 3 Char"/>
    <w:basedOn w:val="DefaultParagraphFont"/>
    <w:link w:val="Heading3"/>
    <w:uiPriority w:val="99"/>
    <w:rsid w:val="000A5143"/>
    <w:rPr>
      <w:rFonts w:ascii="Cambria" w:hAnsi="Cambria"/>
      <w:b/>
      <w:bCs/>
      <w:i/>
      <w:color w:val="365F91"/>
      <w:sz w:val="24"/>
      <w:szCs w:val="22"/>
    </w:rPr>
  </w:style>
  <w:style w:type="character" w:customStyle="1" w:styleId="Heading4Char">
    <w:name w:val="Heading 4 Char"/>
    <w:basedOn w:val="DefaultParagraphFont"/>
    <w:link w:val="Heading4"/>
    <w:uiPriority w:val="99"/>
    <w:rsid w:val="00AB1A8B"/>
    <w:rPr>
      <w:rFonts w:ascii="Verdana" w:hAnsi="Verdana" w:cs="Verdana"/>
      <w:b/>
      <w:bCs/>
      <w:color w:val="365F91"/>
      <w:szCs w:val="28"/>
      <w:shd w:val="solid" w:color="FFFFFF" w:fill="auto"/>
      <w:lang w:eastAsia="ru-RU"/>
    </w:rPr>
  </w:style>
  <w:style w:type="character" w:customStyle="1" w:styleId="Heading5Char">
    <w:name w:val="Heading 5 Char"/>
    <w:basedOn w:val="DefaultParagraphFont"/>
    <w:link w:val="Heading5"/>
    <w:uiPriority w:val="99"/>
    <w:rsid w:val="00062D7F"/>
    <w:rPr>
      <w:rFonts w:ascii="Verdana" w:hAnsi="Verdana" w:cs="Verdana"/>
      <w:b/>
      <w:bCs/>
      <w:i/>
      <w:iCs/>
      <w:color w:val="000000"/>
      <w:sz w:val="16"/>
      <w:szCs w:val="26"/>
      <w:shd w:val="solid" w:color="FFFFFF" w:fill="auto"/>
      <w:lang w:val="ru-RU" w:eastAsia="ru-RU"/>
    </w:rPr>
  </w:style>
  <w:style w:type="character" w:customStyle="1" w:styleId="Heading6Char">
    <w:name w:val="Heading 6 Char"/>
    <w:basedOn w:val="DefaultParagraphFont"/>
    <w:link w:val="Heading6"/>
    <w:uiPriority w:val="99"/>
    <w:rsid w:val="00062D7F"/>
    <w:rPr>
      <w:rFonts w:ascii="Verdana" w:hAnsi="Verdana" w:cs="Verdana"/>
      <w:b/>
      <w:bCs/>
      <w:color w:val="000000"/>
      <w:sz w:val="16"/>
      <w:szCs w:val="22"/>
      <w:shd w:val="solid" w:color="FFFFFF" w:fill="auto"/>
      <w:lang w:val="ru-RU" w:eastAsia="ru-RU"/>
    </w:rPr>
  </w:style>
  <w:style w:type="paragraph" w:customStyle="1" w:styleId="writely-toc-lower-roman">
    <w:name w:val="writely-toc-lower-roman"/>
    <w:basedOn w:val="Normal"/>
    <w:uiPriority w:val="99"/>
    <w:rsid w:val="00066FE0"/>
  </w:style>
  <w:style w:type="paragraph" w:customStyle="1" w:styleId="Tr">
    <w:name w:val="Tr"/>
    <w:basedOn w:val="Normal"/>
    <w:uiPriority w:val="99"/>
    <w:rsid w:val="00066FE0"/>
  </w:style>
  <w:style w:type="paragraph" w:customStyle="1" w:styleId="Img">
    <w:name w:val="Img"/>
    <w:basedOn w:val="Normal"/>
    <w:uiPriority w:val="99"/>
    <w:rsid w:val="00066FE0"/>
  </w:style>
  <w:style w:type="paragraph" w:customStyle="1" w:styleId="Div">
    <w:name w:val="Div"/>
    <w:basedOn w:val="Normal"/>
    <w:uiPriority w:val="99"/>
    <w:rsid w:val="00066FE0"/>
  </w:style>
  <w:style w:type="paragraph" w:customStyle="1" w:styleId="webkit-indent-blockquote">
    <w:name w:val="webkit-indent-blockquote"/>
    <w:basedOn w:val="Normal"/>
    <w:uiPriority w:val="99"/>
    <w:rsid w:val="00066FE0"/>
  </w:style>
  <w:style w:type="paragraph" w:customStyle="1" w:styleId="writely-toc-disc">
    <w:name w:val="writely-toc-disc"/>
    <w:basedOn w:val="Normal"/>
    <w:uiPriority w:val="99"/>
    <w:rsid w:val="00066FE0"/>
  </w:style>
  <w:style w:type="paragraph" w:customStyle="1" w:styleId="Ol">
    <w:name w:val="Ol"/>
    <w:basedOn w:val="Normal"/>
    <w:uiPriority w:val="99"/>
    <w:rsid w:val="00066FE0"/>
  </w:style>
  <w:style w:type="paragraph" w:customStyle="1" w:styleId="writely-toc-decimal">
    <w:name w:val="writely-toc-decimal"/>
    <w:basedOn w:val="Normal"/>
    <w:uiPriority w:val="99"/>
    <w:rsid w:val="00066FE0"/>
  </w:style>
  <w:style w:type="paragraph" w:customStyle="1" w:styleId="Option">
    <w:name w:val="Option"/>
    <w:basedOn w:val="Normal"/>
    <w:uiPriority w:val="99"/>
    <w:rsid w:val="00066FE0"/>
  </w:style>
  <w:style w:type="paragraph" w:customStyle="1" w:styleId="Ul">
    <w:name w:val="Ul"/>
    <w:basedOn w:val="Normal"/>
    <w:uiPriority w:val="99"/>
    <w:rsid w:val="00066FE0"/>
  </w:style>
  <w:style w:type="paragraph" w:customStyle="1" w:styleId="Select">
    <w:name w:val="Select"/>
    <w:basedOn w:val="Normal"/>
    <w:uiPriority w:val="99"/>
    <w:rsid w:val="00066FE0"/>
  </w:style>
  <w:style w:type="paragraph" w:customStyle="1" w:styleId="writely-toc-lower-alpha">
    <w:name w:val="writely-toc-lower-alpha"/>
    <w:basedOn w:val="Normal"/>
    <w:uiPriority w:val="99"/>
    <w:rsid w:val="00066FE0"/>
  </w:style>
  <w:style w:type="paragraph" w:customStyle="1" w:styleId="Blockquote">
    <w:name w:val="Blockquote"/>
    <w:basedOn w:val="Normal"/>
    <w:uiPriority w:val="99"/>
    <w:rsid w:val="00066FE0"/>
    <w:pPr>
      <w:pBdr>
        <w:top w:val="dashSmallGap" w:sz="6" w:space="7" w:color="DDDDDD"/>
        <w:left w:val="dashSmallGap" w:sz="6" w:space="7" w:color="DDDDDD"/>
        <w:bottom w:val="dashSmallGap" w:sz="6" w:space="7" w:color="DDDDDD"/>
        <w:right w:val="dashSmallGap" w:sz="6" w:space="7" w:color="DDDDDD"/>
      </w:pBdr>
    </w:pPr>
    <w:rPr>
      <w:bdr w:val="dashSmallGap" w:sz="6" w:space="0" w:color="DDDDDD"/>
    </w:rPr>
  </w:style>
  <w:style w:type="paragraph" w:customStyle="1" w:styleId="writely-toc-upper-alpha">
    <w:name w:val="writely-toc-upper-alpha"/>
    <w:basedOn w:val="Normal"/>
    <w:uiPriority w:val="99"/>
    <w:rsid w:val="00066FE0"/>
  </w:style>
  <w:style w:type="paragraph" w:customStyle="1" w:styleId="Table">
    <w:name w:val="Table"/>
    <w:basedOn w:val="Normal"/>
    <w:uiPriority w:val="99"/>
    <w:rsid w:val="00066FE0"/>
  </w:style>
  <w:style w:type="paragraph" w:customStyle="1" w:styleId="Li">
    <w:name w:val="Li"/>
    <w:basedOn w:val="Normal"/>
    <w:uiPriority w:val="99"/>
    <w:rsid w:val="00066FE0"/>
  </w:style>
  <w:style w:type="paragraph" w:customStyle="1" w:styleId="pb">
    <w:name w:val="pb"/>
    <w:basedOn w:val="Normal"/>
    <w:uiPriority w:val="99"/>
    <w:rsid w:val="00066FE0"/>
  </w:style>
  <w:style w:type="paragraph" w:customStyle="1" w:styleId="Address">
    <w:name w:val="Address"/>
    <w:basedOn w:val="Normal"/>
    <w:uiPriority w:val="99"/>
    <w:rsid w:val="00066FE0"/>
  </w:style>
  <w:style w:type="paragraph" w:customStyle="1" w:styleId="Pre">
    <w:name w:val="Pre"/>
    <w:basedOn w:val="Normal"/>
    <w:uiPriority w:val="99"/>
    <w:rsid w:val="00066FE0"/>
    <w:rPr>
      <w:rFonts w:ascii="Courier New" w:hAnsi="Courier New" w:cs="Courier New"/>
    </w:rPr>
  </w:style>
  <w:style w:type="paragraph" w:customStyle="1" w:styleId="Olwritely-toc-subheading">
    <w:name w:val="Ol_writely-toc-subheading"/>
    <w:basedOn w:val="Ol"/>
    <w:uiPriority w:val="99"/>
    <w:rsid w:val="00066FE0"/>
  </w:style>
  <w:style w:type="paragraph" w:customStyle="1" w:styleId="writely-toc-upper-roman">
    <w:name w:val="writely-toc-upper-roman"/>
    <w:basedOn w:val="Normal"/>
    <w:uiPriority w:val="99"/>
    <w:rsid w:val="00066FE0"/>
  </w:style>
  <w:style w:type="paragraph" w:customStyle="1" w:styleId="writely-toc-none">
    <w:name w:val="writely-toc-none"/>
    <w:basedOn w:val="Normal"/>
    <w:uiPriority w:val="99"/>
    <w:rsid w:val="00066FE0"/>
  </w:style>
  <w:style w:type="paragraph" w:customStyle="1" w:styleId="DoubleSpaced">
    <w:name w:val="Double Spaced"/>
    <w:basedOn w:val="Normal"/>
    <w:uiPriority w:val="99"/>
    <w:qFormat/>
    <w:rsid w:val="00ED4773"/>
    <w:pPr>
      <w:shd w:val="clear" w:color="auto" w:fill="auto"/>
      <w:spacing w:line="480" w:lineRule="auto"/>
      <w:ind w:firstLine="720"/>
    </w:pPr>
    <w:rPr>
      <w:rFonts w:ascii="Times New Roman" w:hAnsi="Times New Roman" w:cs="Times New Roman"/>
      <w:color w:val="auto"/>
      <w:sz w:val="24"/>
      <w:szCs w:val="22"/>
      <w:shd w:val="clear" w:color="auto" w:fill="auto"/>
      <w:lang w:eastAsia="en-US"/>
    </w:rPr>
  </w:style>
  <w:style w:type="paragraph" w:styleId="Header">
    <w:name w:val="header"/>
    <w:basedOn w:val="Normal"/>
    <w:link w:val="HeaderChar"/>
    <w:uiPriority w:val="99"/>
    <w:rsid w:val="00170DA8"/>
    <w:pPr>
      <w:tabs>
        <w:tab w:val="center" w:pos="4680"/>
        <w:tab w:val="right" w:pos="9360"/>
      </w:tabs>
    </w:pPr>
  </w:style>
  <w:style w:type="character" w:customStyle="1" w:styleId="HeaderChar">
    <w:name w:val="Header Char"/>
    <w:basedOn w:val="DefaultParagraphFont"/>
    <w:link w:val="Header"/>
    <w:uiPriority w:val="99"/>
    <w:rsid w:val="00170DA8"/>
    <w:rPr>
      <w:rFonts w:ascii="Verdana" w:hAnsi="Verdana" w:cs="Verdana"/>
      <w:color w:val="000000"/>
      <w:sz w:val="24"/>
      <w:shd w:val="solid" w:color="FFFFFF" w:fill="auto"/>
      <w:lang w:val="ru-RU" w:eastAsia="ru-RU"/>
    </w:rPr>
  </w:style>
  <w:style w:type="paragraph" w:styleId="Footer">
    <w:name w:val="footer"/>
    <w:basedOn w:val="Normal"/>
    <w:link w:val="FooterChar"/>
    <w:uiPriority w:val="99"/>
    <w:semiHidden/>
    <w:rsid w:val="00170DA8"/>
    <w:pPr>
      <w:tabs>
        <w:tab w:val="center" w:pos="4680"/>
        <w:tab w:val="right" w:pos="9360"/>
      </w:tabs>
    </w:pPr>
  </w:style>
  <w:style w:type="character" w:customStyle="1" w:styleId="FooterChar">
    <w:name w:val="Footer Char"/>
    <w:basedOn w:val="DefaultParagraphFont"/>
    <w:link w:val="Footer"/>
    <w:uiPriority w:val="99"/>
    <w:semiHidden/>
    <w:rsid w:val="00170DA8"/>
    <w:rPr>
      <w:rFonts w:ascii="Verdana" w:hAnsi="Verdana" w:cs="Verdana"/>
      <w:color w:val="000000"/>
      <w:sz w:val="24"/>
      <w:shd w:val="solid" w:color="FFFFFF" w:fill="auto"/>
      <w:lang w:val="ru-RU" w:eastAsia="ru-RU"/>
    </w:rPr>
  </w:style>
  <w:style w:type="paragraph" w:styleId="BalloonText">
    <w:name w:val="Balloon Text"/>
    <w:basedOn w:val="Normal"/>
    <w:link w:val="BalloonTextChar"/>
    <w:uiPriority w:val="99"/>
    <w:semiHidden/>
    <w:rsid w:val="008C2022"/>
    <w:rPr>
      <w:rFonts w:ascii="Tahoma" w:hAnsi="Tahoma" w:cs="Tahoma"/>
      <w:sz w:val="16"/>
      <w:szCs w:val="16"/>
    </w:rPr>
  </w:style>
  <w:style w:type="character" w:customStyle="1" w:styleId="BalloonTextChar">
    <w:name w:val="Balloon Text Char"/>
    <w:basedOn w:val="DefaultParagraphFont"/>
    <w:link w:val="BalloonText"/>
    <w:uiPriority w:val="99"/>
    <w:semiHidden/>
    <w:rsid w:val="008C2022"/>
    <w:rPr>
      <w:rFonts w:ascii="Tahoma" w:hAnsi="Tahoma" w:cs="Tahoma"/>
      <w:color w:val="000000"/>
      <w:sz w:val="16"/>
      <w:shd w:val="solid" w:color="FFFFFF" w:fill="auto"/>
      <w:lang w:val="ru-RU" w:eastAsia="ru-RU"/>
    </w:rPr>
  </w:style>
  <w:style w:type="paragraph" w:styleId="Quote">
    <w:name w:val="Quote"/>
    <w:basedOn w:val="DoubleSpaced"/>
    <w:next w:val="Normal"/>
    <w:link w:val="QuoteChar"/>
    <w:uiPriority w:val="99"/>
    <w:rsid w:val="003214A4"/>
    <w:pPr>
      <w:spacing w:after="240" w:line="240" w:lineRule="auto"/>
      <w:ind w:left="1080" w:right="1080" w:firstLine="0"/>
    </w:pPr>
  </w:style>
  <w:style w:type="character" w:customStyle="1" w:styleId="QuoteChar">
    <w:name w:val="Quote Char"/>
    <w:basedOn w:val="DefaultParagraphFont"/>
    <w:link w:val="Quote"/>
    <w:uiPriority w:val="99"/>
    <w:rsid w:val="003214A4"/>
    <w:rPr>
      <w:sz w:val="24"/>
      <w:szCs w:val="22"/>
    </w:rPr>
  </w:style>
  <w:style w:type="character" w:styleId="CommentReference">
    <w:name w:val="annotation reference"/>
    <w:basedOn w:val="DefaultParagraphFont"/>
    <w:uiPriority w:val="99"/>
    <w:semiHidden/>
    <w:rsid w:val="0098677E"/>
    <w:rPr>
      <w:rFonts w:cs="Times New Roman"/>
      <w:sz w:val="18"/>
    </w:rPr>
  </w:style>
  <w:style w:type="paragraph" w:styleId="CommentText">
    <w:name w:val="annotation text"/>
    <w:basedOn w:val="Normal"/>
    <w:link w:val="CommentTextChar"/>
    <w:uiPriority w:val="99"/>
    <w:semiHidden/>
    <w:rsid w:val="0098677E"/>
    <w:rPr>
      <w:sz w:val="24"/>
    </w:rPr>
  </w:style>
  <w:style w:type="character" w:customStyle="1" w:styleId="CommentTextChar">
    <w:name w:val="Comment Text Char"/>
    <w:basedOn w:val="DefaultParagraphFont"/>
    <w:link w:val="CommentText"/>
    <w:uiPriority w:val="99"/>
    <w:semiHidden/>
    <w:rsid w:val="0060244B"/>
    <w:rPr>
      <w:rFonts w:ascii="Verdana" w:hAnsi="Verdana" w:cs="Verdana"/>
      <w:color w:val="000000"/>
      <w:sz w:val="24"/>
      <w:shd w:val="solid" w:color="FFFFFF" w:fill="auto"/>
      <w:lang w:val="ru-RU" w:eastAsia="ru-RU"/>
    </w:rPr>
  </w:style>
  <w:style w:type="paragraph" w:styleId="CommentSubject">
    <w:name w:val="annotation subject"/>
    <w:basedOn w:val="CommentText"/>
    <w:next w:val="CommentText"/>
    <w:link w:val="CommentSubjectChar"/>
    <w:uiPriority w:val="99"/>
    <w:semiHidden/>
    <w:rsid w:val="0098677E"/>
    <w:rPr>
      <w:sz w:val="20"/>
    </w:rPr>
  </w:style>
  <w:style w:type="character" w:customStyle="1" w:styleId="CommentSubjectChar">
    <w:name w:val="Comment Subject Char"/>
    <w:basedOn w:val="CommentTextChar"/>
    <w:link w:val="CommentSubject"/>
    <w:uiPriority w:val="99"/>
    <w:semiHidden/>
    <w:rsid w:val="0060244B"/>
    <w:rPr>
      <w:rFonts w:ascii="Verdana" w:hAnsi="Verdana" w:cs="Verdana"/>
      <w:b/>
      <w:bCs/>
      <w:color w:val="000000"/>
      <w:sz w:val="24"/>
      <w:shd w:val="solid" w:color="FFFFFF" w:fill="auto"/>
      <w:lang w:val="ru-RU" w:eastAsia="ru-RU"/>
    </w:rPr>
  </w:style>
  <w:style w:type="character" w:customStyle="1" w:styleId="Heading7Char">
    <w:name w:val="Heading 7 Char"/>
    <w:basedOn w:val="DefaultParagraphFont"/>
    <w:link w:val="Heading7"/>
    <w:uiPriority w:val="9"/>
    <w:rsid w:val="00074788"/>
    <w:rPr>
      <w:rFonts w:ascii="Cambria" w:eastAsia="Times New Roman" w:hAnsi="Cambria" w:cs="Times New Roman"/>
      <w:color w:val="000000"/>
      <w:sz w:val="24"/>
      <w:szCs w:val="24"/>
      <w:shd w:val="solid" w:color="FFFFFF" w:fill="auto"/>
      <w:lang w:val="ru-RU" w:eastAsia="ru-RU"/>
    </w:rPr>
  </w:style>
  <w:style w:type="table" w:styleId="TableGrid">
    <w:name w:val="Table Grid"/>
    <w:basedOn w:val="TableNormal"/>
    <w:uiPriority w:val="59"/>
    <w:rsid w:val="00CF192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15ADB"/>
    <w:rPr>
      <w:szCs w:val="20"/>
    </w:rPr>
  </w:style>
  <w:style w:type="character" w:customStyle="1" w:styleId="EndnoteTextChar">
    <w:name w:val="Endnote Text Char"/>
    <w:basedOn w:val="DefaultParagraphFont"/>
    <w:link w:val="EndnoteText"/>
    <w:uiPriority w:val="99"/>
    <w:semiHidden/>
    <w:rsid w:val="00915ADB"/>
    <w:rPr>
      <w:rFonts w:ascii="Verdana" w:hAnsi="Verdana" w:cs="Verdana"/>
      <w:color w:val="000000"/>
      <w:shd w:val="solid" w:color="FFFFFF" w:fill="auto"/>
      <w:lang w:eastAsia="ru-RU"/>
    </w:rPr>
  </w:style>
  <w:style w:type="character" w:styleId="EndnoteReference">
    <w:name w:val="endnote reference"/>
    <w:basedOn w:val="DefaultParagraphFont"/>
    <w:uiPriority w:val="99"/>
    <w:semiHidden/>
    <w:unhideWhenUsed/>
    <w:rsid w:val="00915ADB"/>
    <w:rPr>
      <w:vertAlign w:val="superscript"/>
    </w:rPr>
  </w:style>
  <w:style w:type="paragraph" w:styleId="FootnoteText">
    <w:name w:val="footnote text"/>
    <w:basedOn w:val="Normal"/>
    <w:link w:val="FootnoteTextChar"/>
    <w:uiPriority w:val="99"/>
    <w:unhideWhenUsed/>
    <w:rsid w:val="00915ADB"/>
    <w:rPr>
      <w:szCs w:val="20"/>
    </w:rPr>
  </w:style>
  <w:style w:type="character" w:customStyle="1" w:styleId="FootnoteTextChar">
    <w:name w:val="Footnote Text Char"/>
    <w:basedOn w:val="DefaultParagraphFont"/>
    <w:link w:val="FootnoteText"/>
    <w:uiPriority w:val="99"/>
    <w:rsid w:val="00915ADB"/>
    <w:rPr>
      <w:rFonts w:ascii="Verdana" w:hAnsi="Verdana" w:cs="Verdana"/>
      <w:color w:val="000000"/>
      <w:shd w:val="solid" w:color="FFFFFF" w:fill="auto"/>
      <w:lang w:eastAsia="ru-RU"/>
    </w:rPr>
  </w:style>
  <w:style w:type="character" w:styleId="FootnoteReference">
    <w:name w:val="footnote reference"/>
    <w:basedOn w:val="DefaultParagraphFont"/>
    <w:uiPriority w:val="99"/>
    <w:unhideWhenUsed/>
    <w:rsid w:val="00915ADB"/>
    <w:rPr>
      <w:vertAlign w:val="superscript"/>
    </w:rPr>
  </w:style>
  <w:style w:type="paragraph" w:customStyle="1" w:styleId="SingleSpaced">
    <w:name w:val="Single Spaced"/>
    <w:basedOn w:val="DoubleSpaced"/>
    <w:qFormat/>
    <w:rsid w:val="00B103C9"/>
    <w:pPr>
      <w:tabs>
        <w:tab w:val="right" w:pos="8640"/>
      </w:tabs>
      <w:spacing w:line="240" w:lineRule="auto"/>
      <w:ind w:firstLine="0"/>
    </w:pPr>
  </w:style>
  <w:style w:type="paragraph" w:styleId="DocumentMap">
    <w:name w:val="Document Map"/>
    <w:basedOn w:val="Normal"/>
    <w:link w:val="DocumentMapChar"/>
    <w:uiPriority w:val="99"/>
    <w:semiHidden/>
    <w:unhideWhenUsed/>
    <w:rsid w:val="00672107"/>
    <w:rPr>
      <w:rFonts w:ascii="Tahoma" w:hAnsi="Tahoma" w:cs="Tahoma"/>
      <w:sz w:val="16"/>
      <w:szCs w:val="16"/>
    </w:rPr>
  </w:style>
  <w:style w:type="character" w:customStyle="1" w:styleId="DocumentMapChar">
    <w:name w:val="Document Map Char"/>
    <w:basedOn w:val="DefaultParagraphFont"/>
    <w:link w:val="DocumentMap"/>
    <w:uiPriority w:val="99"/>
    <w:semiHidden/>
    <w:rsid w:val="00672107"/>
    <w:rPr>
      <w:rFonts w:ascii="Tahoma" w:hAnsi="Tahoma" w:cs="Tahoma"/>
      <w:color w:val="000000"/>
      <w:sz w:val="16"/>
      <w:szCs w:val="16"/>
      <w:shd w:val="solid" w:color="FFFFFF" w:fill="auto"/>
      <w:lang w:eastAsia="ru-RU"/>
    </w:rPr>
  </w:style>
  <w:style w:type="paragraph" w:customStyle="1" w:styleId="DoubleSpacedFlushLeft">
    <w:name w:val="Double Spaced Flush Left"/>
    <w:basedOn w:val="DoubleSpaced"/>
    <w:qFormat/>
    <w:rsid w:val="00C11E82"/>
    <w:pPr>
      <w:ind w:firstLine="0"/>
    </w:pPr>
  </w:style>
  <w:style w:type="character" w:styleId="Hyperlink">
    <w:name w:val="Hyperlink"/>
    <w:basedOn w:val="DefaultParagraphFont"/>
    <w:uiPriority w:val="99"/>
    <w:unhideWhenUsed/>
    <w:rsid w:val="00D56E2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nhideWhenUsed="0"/>
    <w:lsdException w:name="header" w:unhideWhenUsed="0"/>
    <w:lsdException w:name="footer" w:unhideWhenUsed="0"/>
    <w:lsdException w:name="caption" w:uiPriority="35" w:qFormat="1"/>
    <w:lsdException w:name="annotation reference" w:unhideWhenUsed="0"/>
    <w:lsdException w:name="Title" w:semiHidden="0" w:uiPriority="1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nhideWhenUsed="0"/>
    <w:lsdException w:name="Balloon Text" w:unhideWhenUsed="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08C0"/>
    <w:pPr>
      <w:shd w:val="solid" w:color="FFFFFF" w:fill="auto"/>
    </w:pPr>
    <w:rPr>
      <w:rFonts w:ascii="Verdana" w:hAnsi="Verdana" w:cs="Verdana"/>
      <w:color w:val="000000"/>
      <w:szCs w:val="24"/>
      <w:shd w:val="solid" w:color="FFFFFF" w:fill="auto"/>
      <w:lang w:eastAsia="ru-RU"/>
    </w:rPr>
  </w:style>
  <w:style w:type="paragraph" w:styleId="Heading1">
    <w:name w:val="heading 1"/>
    <w:basedOn w:val="Normal"/>
    <w:next w:val="Normal"/>
    <w:link w:val="Heading1Char"/>
    <w:uiPriority w:val="99"/>
    <w:qFormat/>
    <w:rsid w:val="00E66CDF"/>
    <w:pPr>
      <w:keepNext/>
      <w:keepLines/>
      <w:shd w:val="clear" w:color="auto" w:fill="auto"/>
      <w:spacing w:after="480"/>
      <w:jc w:val="center"/>
      <w:outlineLvl w:val="0"/>
    </w:pPr>
    <w:rPr>
      <w:rFonts w:ascii="Times New Roman" w:hAnsi="Times New Roman" w:cs="Times New Roman"/>
      <w:b/>
      <w:bCs/>
      <w:color w:val="365F91"/>
      <w:sz w:val="32"/>
      <w:szCs w:val="28"/>
      <w:shd w:val="clear" w:color="auto" w:fill="auto"/>
      <w:lang w:eastAsia="en-US"/>
    </w:rPr>
  </w:style>
  <w:style w:type="paragraph" w:styleId="Heading2">
    <w:name w:val="heading 2"/>
    <w:basedOn w:val="Normal"/>
    <w:next w:val="Normal"/>
    <w:link w:val="Heading2Char"/>
    <w:uiPriority w:val="99"/>
    <w:qFormat/>
    <w:rsid w:val="000A5143"/>
    <w:pPr>
      <w:keepNext/>
      <w:keepLines/>
      <w:shd w:val="clear" w:color="auto" w:fill="auto"/>
      <w:spacing w:after="240"/>
      <w:outlineLvl w:val="1"/>
    </w:pPr>
    <w:rPr>
      <w:rFonts w:ascii="Times New Roman" w:hAnsi="Times New Roman" w:cs="Times New Roman"/>
      <w:b/>
      <w:bCs/>
      <w:color w:val="365F91"/>
      <w:sz w:val="28"/>
      <w:szCs w:val="26"/>
      <w:shd w:val="clear" w:color="auto" w:fill="auto"/>
      <w:lang w:eastAsia="en-US"/>
    </w:rPr>
  </w:style>
  <w:style w:type="paragraph" w:styleId="Heading3">
    <w:name w:val="heading 3"/>
    <w:basedOn w:val="Normal"/>
    <w:next w:val="Normal"/>
    <w:link w:val="Heading3Char"/>
    <w:uiPriority w:val="99"/>
    <w:qFormat/>
    <w:rsid w:val="000A5143"/>
    <w:pPr>
      <w:keepNext/>
      <w:keepLines/>
      <w:shd w:val="clear" w:color="auto" w:fill="auto"/>
      <w:spacing w:after="240"/>
      <w:outlineLvl w:val="2"/>
    </w:pPr>
    <w:rPr>
      <w:rFonts w:ascii="Cambria" w:hAnsi="Cambria" w:cs="Times New Roman"/>
      <w:b/>
      <w:bCs/>
      <w:i/>
      <w:color w:val="365F91"/>
      <w:sz w:val="24"/>
      <w:szCs w:val="22"/>
      <w:shd w:val="clear" w:color="auto" w:fill="auto"/>
      <w:lang w:eastAsia="en-US"/>
    </w:rPr>
  </w:style>
  <w:style w:type="paragraph" w:styleId="Heading4">
    <w:name w:val="heading 4"/>
    <w:basedOn w:val="Normal"/>
    <w:next w:val="Normal"/>
    <w:link w:val="Heading4Char"/>
    <w:uiPriority w:val="99"/>
    <w:qFormat/>
    <w:rsid w:val="00AB1A8B"/>
    <w:pPr>
      <w:keepNext/>
      <w:spacing w:before="90" w:after="240"/>
      <w:ind w:right="90"/>
      <w:outlineLvl w:val="3"/>
    </w:pPr>
    <w:rPr>
      <w:b/>
      <w:bCs/>
      <w:color w:val="365F91"/>
      <w:szCs w:val="28"/>
    </w:rPr>
  </w:style>
  <w:style w:type="paragraph" w:styleId="Heading5">
    <w:name w:val="heading 5"/>
    <w:basedOn w:val="Normal"/>
    <w:next w:val="Normal"/>
    <w:link w:val="Heading5Char"/>
    <w:uiPriority w:val="99"/>
    <w:qFormat/>
    <w:rsid w:val="005E00CE"/>
    <w:pPr>
      <w:spacing w:before="90" w:after="90"/>
      <w:ind w:left="90" w:right="90"/>
      <w:outlineLvl w:val="4"/>
    </w:pPr>
    <w:rPr>
      <w:b/>
      <w:bCs/>
      <w:i/>
      <w:iCs/>
      <w:sz w:val="16"/>
      <w:szCs w:val="26"/>
    </w:rPr>
  </w:style>
  <w:style w:type="paragraph" w:styleId="Heading6">
    <w:name w:val="heading 6"/>
    <w:basedOn w:val="Normal"/>
    <w:next w:val="Normal"/>
    <w:link w:val="Heading6Char"/>
    <w:uiPriority w:val="99"/>
    <w:qFormat/>
    <w:rsid w:val="005E00CE"/>
    <w:pPr>
      <w:spacing w:before="90" w:after="90"/>
      <w:ind w:left="90" w:right="90"/>
      <w:outlineLvl w:val="5"/>
    </w:pPr>
    <w:rPr>
      <w:b/>
      <w:bCs/>
      <w:sz w:val="16"/>
      <w:szCs w:val="22"/>
    </w:rPr>
  </w:style>
  <w:style w:type="paragraph" w:styleId="Heading7">
    <w:name w:val="heading 7"/>
    <w:basedOn w:val="Normal"/>
    <w:next w:val="Normal"/>
    <w:link w:val="Heading7Char"/>
    <w:uiPriority w:val="9"/>
    <w:unhideWhenUsed/>
    <w:qFormat/>
    <w:rsid w:val="00074788"/>
    <w:pPr>
      <w:spacing w:before="240" w:after="60"/>
      <w:outlineLvl w:val="6"/>
    </w:pPr>
    <w:rPr>
      <w:rFonts w:ascii="Cambria" w:hAnsi="Cambria"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E66CDF"/>
    <w:rPr>
      <w:b/>
      <w:bCs/>
      <w:color w:val="365F91"/>
      <w:sz w:val="32"/>
      <w:szCs w:val="28"/>
    </w:rPr>
  </w:style>
  <w:style w:type="character" w:customStyle="1" w:styleId="Heading2Char">
    <w:name w:val="Heading 2 Char"/>
    <w:basedOn w:val="DefaultParagraphFont"/>
    <w:link w:val="Heading2"/>
    <w:uiPriority w:val="99"/>
    <w:rsid w:val="000A5143"/>
    <w:rPr>
      <w:b/>
      <w:bCs/>
      <w:color w:val="365F91"/>
      <w:sz w:val="28"/>
      <w:szCs w:val="26"/>
    </w:rPr>
  </w:style>
  <w:style w:type="character" w:customStyle="1" w:styleId="Heading3Char">
    <w:name w:val="Heading 3 Char"/>
    <w:basedOn w:val="DefaultParagraphFont"/>
    <w:link w:val="Heading3"/>
    <w:uiPriority w:val="99"/>
    <w:rsid w:val="000A5143"/>
    <w:rPr>
      <w:rFonts w:ascii="Cambria" w:hAnsi="Cambria"/>
      <w:b/>
      <w:bCs/>
      <w:i/>
      <w:color w:val="365F91"/>
      <w:sz w:val="24"/>
      <w:szCs w:val="22"/>
    </w:rPr>
  </w:style>
  <w:style w:type="character" w:customStyle="1" w:styleId="Heading4Char">
    <w:name w:val="Heading 4 Char"/>
    <w:basedOn w:val="DefaultParagraphFont"/>
    <w:link w:val="Heading4"/>
    <w:uiPriority w:val="99"/>
    <w:rsid w:val="00AB1A8B"/>
    <w:rPr>
      <w:rFonts w:ascii="Verdana" w:hAnsi="Verdana" w:cs="Verdana"/>
      <w:b/>
      <w:bCs/>
      <w:color w:val="365F91"/>
      <w:szCs w:val="28"/>
      <w:shd w:val="solid" w:color="FFFFFF" w:fill="auto"/>
      <w:lang w:eastAsia="ru-RU"/>
    </w:rPr>
  </w:style>
  <w:style w:type="character" w:customStyle="1" w:styleId="Heading5Char">
    <w:name w:val="Heading 5 Char"/>
    <w:basedOn w:val="DefaultParagraphFont"/>
    <w:link w:val="Heading5"/>
    <w:uiPriority w:val="99"/>
    <w:rsid w:val="00062D7F"/>
    <w:rPr>
      <w:rFonts w:ascii="Verdana" w:hAnsi="Verdana" w:cs="Verdana"/>
      <w:b/>
      <w:bCs/>
      <w:i/>
      <w:iCs/>
      <w:color w:val="000000"/>
      <w:sz w:val="16"/>
      <w:szCs w:val="26"/>
      <w:shd w:val="solid" w:color="FFFFFF" w:fill="auto"/>
      <w:lang w:val="ru-RU" w:eastAsia="ru-RU"/>
    </w:rPr>
  </w:style>
  <w:style w:type="character" w:customStyle="1" w:styleId="Heading6Char">
    <w:name w:val="Heading 6 Char"/>
    <w:basedOn w:val="DefaultParagraphFont"/>
    <w:link w:val="Heading6"/>
    <w:uiPriority w:val="99"/>
    <w:rsid w:val="00062D7F"/>
    <w:rPr>
      <w:rFonts w:ascii="Verdana" w:hAnsi="Verdana" w:cs="Verdana"/>
      <w:b/>
      <w:bCs/>
      <w:color w:val="000000"/>
      <w:sz w:val="16"/>
      <w:szCs w:val="22"/>
      <w:shd w:val="solid" w:color="FFFFFF" w:fill="auto"/>
      <w:lang w:val="ru-RU" w:eastAsia="ru-RU"/>
    </w:rPr>
  </w:style>
  <w:style w:type="paragraph" w:customStyle="1" w:styleId="writely-toc-lower-roman">
    <w:name w:val="writely-toc-lower-roman"/>
    <w:basedOn w:val="Normal"/>
    <w:uiPriority w:val="99"/>
    <w:rsid w:val="00066FE0"/>
  </w:style>
  <w:style w:type="paragraph" w:customStyle="1" w:styleId="Tr">
    <w:name w:val="Tr"/>
    <w:basedOn w:val="Normal"/>
    <w:uiPriority w:val="99"/>
    <w:rsid w:val="00066FE0"/>
  </w:style>
  <w:style w:type="paragraph" w:customStyle="1" w:styleId="Img">
    <w:name w:val="Img"/>
    <w:basedOn w:val="Normal"/>
    <w:uiPriority w:val="99"/>
    <w:rsid w:val="00066FE0"/>
  </w:style>
  <w:style w:type="paragraph" w:customStyle="1" w:styleId="Div">
    <w:name w:val="Div"/>
    <w:basedOn w:val="Normal"/>
    <w:uiPriority w:val="99"/>
    <w:rsid w:val="00066FE0"/>
  </w:style>
  <w:style w:type="paragraph" w:customStyle="1" w:styleId="webkit-indent-blockquote">
    <w:name w:val="webkit-indent-blockquote"/>
    <w:basedOn w:val="Normal"/>
    <w:uiPriority w:val="99"/>
    <w:rsid w:val="00066FE0"/>
  </w:style>
  <w:style w:type="paragraph" w:customStyle="1" w:styleId="writely-toc-disc">
    <w:name w:val="writely-toc-disc"/>
    <w:basedOn w:val="Normal"/>
    <w:uiPriority w:val="99"/>
    <w:rsid w:val="00066FE0"/>
  </w:style>
  <w:style w:type="paragraph" w:customStyle="1" w:styleId="Ol">
    <w:name w:val="Ol"/>
    <w:basedOn w:val="Normal"/>
    <w:uiPriority w:val="99"/>
    <w:rsid w:val="00066FE0"/>
  </w:style>
  <w:style w:type="paragraph" w:customStyle="1" w:styleId="writely-toc-decimal">
    <w:name w:val="writely-toc-decimal"/>
    <w:basedOn w:val="Normal"/>
    <w:uiPriority w:val="99"/>
    <w:rsid w:val="00066FE0"/>
  </w:style>
  <w:style w:type="paragraph" w:customStyle="1" w:styleId="Option">
    <w:name w:val="Option"/>
    <w:basedOn w:val="Normal"/>
    <w:uiPriority w:val="99"/>
    <w:rsid w:val="00066FE0"/>
  </w:style>
  <w:style w:type="paragraph" w:customStyle="1" w:styleId="Ul">
    <w:name w:val="Ul"/>
    <w:basedOn w:val="Normal"/>
    <w:uiPriority w:val="99"/>
    <w:rsid w:val="00066FE0"/>
  </w:style>
  <w:style w:type="paragraph" w:customStyle="1" w:styleId="Select">
    <w:name w:val="Select"/>
    <w:basedOn w:val="Normal"/>
    <w:uiPriority w:val="99"/>
    <w:rsid w:val="00066FE0"/>
  </w:style>
  <w:style w:type="paragraph" w:customStyle="1" w:styleId="writely-toc-lower-alpha">
    <w:name w:val="writely-toc-lower-alpha"/>
    <w:basedOn w:val="Normal"/>
    <w:uiPriority w:val="99"/>
    <w:rsid w:val="00066FE0"/>
  </w:style>
  <w:style w:type="paragraph" w:customStyle="1" w:styleId="Blockquote">
    <w:name w:val="Blockquote"/>
    <w:basedOn w:val="Normal"/>
    <w:uiPriority w:val="99"/>
    <w:rsid w:val="00066FE0"/>
    <w:pPr>
      <w:pBdr>
        <w:top w:val="dashSmallGap" w:sz="6" w:space="7" w:color="DDDDDD"/>
        <w:left w:val="dashSmallGap" w:sz="6" w:space="7" w:color="DDDDDD"/>
        <w:bottom w:val="dashSmallGap" w:sz="6" w:space="7" w:color="DDDDDD"/>
        <w:right w:val="dashSmallGap" w:sz="6" w:space="7" w:color="DDDDDD"/>
      </w:pBdr>
    </w:pPr>
    <w:rPr>
      <w:bdr w:val="dashSmallGap" w:sz="6" w:space="0" w:color="DDDDDD"/>
    </w:rPr>
  </w:style>
  <w:style w:type="paragraph" w:customStyle="1" w:styleId="writely-toc-upper-alpha">
    <w:name w:val="writely-toc-upper-alpha"/>
    <w:basedOn w:val="Normal"/>
    <w:uiPriority w:val="99"/>
    <w:rsid w:val="00066FE0"/>
  </w:style>
  <w:style w:type="paragraph" w:customStyle="1" w:styleId="Table">
    <w:name w:val="Table"/>
    <w:basedOn w:val="Normal"/>
    <w:uiPriority w:val="99"/>
    <w:rsid w:val="00066FE0"/>
  </w:style>
  <w:style w:type="paragraph" w:customStyle="1" w:styleId="Li">
    <w:name w:val="Li"/>
    <w:basedOn w:val="Normal"/>
    <w:uiPriority w:val="99"/>
    <w:rsid w:val="00066FE0"/>
  </w:style>
  <w:style w:type="paragraph" w:customStyle="1" w:styleId="pb">
    <w:name w:val="pb"/>
    <w:basedOn w:val="Normal"/>
    <w:uiPriority w:val="99"/>
    <w:rsid w:val="00066FE0"/>
  </w:style>
  <w:style w:type="paragraph" w:customStyle="1" w:styleId="Address">
    <w:name w:val="Address"/>
    <w:basedOn w:val="Normal"/>
    <w:uiPriority w:val="99"/>
    <w:rsid w:val="00066FE0"/>
  </w:style>
  <w:style w:type="paragraph" w:customStyle="1" w:styleId="Pre">
    <w:name w:val="Pre"/>
    <w:basedOn w:val="Normal"/>
    <w:uiPriority w:val="99"/>
    <w:rsid w:val="00066FE0"/>
    <w:rPr>
      <w:rFonts w:ascii="Courier New" w:hAnsi="Courier New" w:cs="Courier New"/>
    </w:rPr>
  </w:style>
  <w:style w:type="paragraph" w:customStyle="1" w:styleId="Olwritely-toc-subheading">
    <w:name w:val="Ol_writely-toc-subheading"/>
    <w:basedOn w:val="Ol"/>
    <w:uiPriority w:val="99"/>
    <w:rsid w:val="00066FE0"/>
  </w:style>
  <w:style w:type="paragraph" w:customStyle="1" w:styleId="writely-toc-upper-roman">
    <w:name w:val="writely-toc-upper-roman"/>
    <w:basedOn w:val="Normal"/>
    <w:uiPriority w:val="99"/>
    <w:rsid w:val="00066FE0"/>
  </w:style>
  <w:style w:type="paragraph" w:customStyle="1" w:styleId="writely-toc-none">
    <w:name w:val="writely-toc-none"/>
    <w:basedOn w:val="Normal"/>
    <w:uiPriority w:val="99"/>
    <w:rsid w:val="00066FE0"/>
  </w:style>
  <w:style w:type="paragraph" w:customStyle="1" w:styleId="DoubleSpaced">
    <w:name w:val="Double Spaced"/>
    <w:basedOn w:val="Normal"/>
    <w:uiPriority w:val="99"/>
    <w:qFormat/>
    <w:rsid w:val="00ED4773"/>
    <w:pPr>
      <w:shd w:val="clear" w:color="auto" w:fill="auto"/>
      <w:spacing w:line="480" w:lineRule="auto"/>
      <w:ind w:firstLine="720"/>
    </w:pPr>
    <w:rPr>
      <w:rFonts w:ascii="Times New Roman" w:hAnsi="Times New Roman" w:cs="Times New Roman"/>
      <w:color w:val="auto"/>
      <w:sz w:val="24"/>
      <w:szCs w:val="22"/>
      <w:shd w:val="clear" w:color="auto" w:fill="auto"/>
      <w:lang w:eastAsia="en-US"/>
    </w:rPr>
  </w:style>
  <w:style w:type="paragraph" w:styleId="Header">
    <w:name w:val="header"/>
    <w:basedOn w:val="Normal"/>
    <w:link w:val="HeaderChar"/>
    <w:uiPriority w:val="99"/>
    <w:rsid w:val="00170DA8"/>
    <w:pPr>
      <w:tabs>
        <w:tab w:val="center" w:pos="4680"/>
        <w:tab w:val="right" w:pos="9360"/>
      </w:tabs>
    </w:pPr>
  </w:style>
  <w:style w:type="character" w:customStyle="1" w:styleId="HeaderChar">
    <w:name w:val="Header Char"/>
    <w:basedOn w:val="DefaultParagraphFont"/>
    <w:link w:val="Header"/>
    <w:uiPriority w:val="99"/>
    <w:rsid w:val="00170DA8"/>
    <w:rPr>
      <w:rFonts w:ascii="Verdana" w:hAnsi="Verdana" w:cs="Verdana"/>
      <w:color w:val="000000"/>
      <w:sz w:val="24"/>
      <w:shd w:val="solid" w:color="FFFFFF" w:fill="auto"/>
      <w:lang w:val="ru-RU" w:eastAsia="ru-RU"/>
    </w:rPr>
  </w:style>
  <w:style w:type="paragraph" w:styleId="Footer">
    <w:name w:val="footer"/>
    <w:basedOn w:val="Normal"/>
    <w:link w:val="FooterChar"/>
    <w:uiPriority w:val="99"/>
    <w:semiHidden/>
    <w:rsid w:val="00170DA8"/>
    <w:pPr>
      <w:tabs>
        <w:tab w:val="center" w:pos="4680"/>
        <w:tab w:val="right" w:pos="9360"/>
      </w:tabs>
    </w:pPr>
  </w:style>
  <w:style w:type="character" w:customStyle="1" w:styleId="FooterChar">
    <w:name w:val="Footer Char"/>
    <w:basedOn w:val="DefaultParagraphFont"/>
    <w:link w:val="Footer"/>
    <w:uiPriority w:val="99"/>
    <w:semiHidden/>
    <w:rsid w:val="00170DA8"/>
    <w:rPr>
      <w:rFonts w:ascii="Verdana" w:hAnsi="Verdana" w:cs="Verdana"/>
      <w:color w:val="000000"/>
      <w:sz w:val="24"/>
      <w:shd w:val="solid" w:color="FFFFFF" w:fill="auto"/>
      <w:lang w:val="ru-RU" w:eastAsia="ru-RU"/>
    </w:rPr>
  </w:style>
  <w:style w:type="paragraph" w:styleId="BalloonText">
    <w:name w:val="Balloon Text"/>
    <w:basedOn w:val="Normal"/>
    <w:link w:val="BalloonTextChar"/>
    <w:uiPriority w:val="99"/>
    <w:semiHidden/>
    <w:rsid w:val="008C2022"/>
    <w:rPr>
      <w:rFonts w:ascii="Tahoma" w:hAnsi="Tahoma" w:cs="Tahoma"/>
      <w:sz w:val="16"/>
      <w:szCs w:val="16"/>
    </w:rPr>
  </w:style>
  <w:style w:type="character" w:customStyle="1" w:styleId="BalloonTextChar">
    <w:name w:val="Balloon Text Char"/>
    <w:basedOn w:val="DefaultParagraphFont"/>
    <w:link w:val="BalloonText"/>
    <w:uiPriority w:val="99"/>
    <w:semiHidden/>
    <w:rsid w:val="008C2022"/>
    <w:rPr>
      <w:rFonts w:ascii="Tahoma" w:hAnsi="Tahoma" w:cs="Tahoma"/>
      <w:color w:val="000000"/>
      <w:sz w:val="16"/>
      <w:shd w:val="solid" w:color="FFFFFF" w:fill="auto"/>
      <w:lang w:val="ru-RU" w:eastAsia="ru-RU"/>
    </w:rPr>
  </w:style>
  <w:style w:type="paragraph" w:styleId="Quote">
    <w:name w:val="Quote"/>
    <w:basedOn w:val="DoubleSpaced"/>
    <w:next w:val="Normal"/>
    <w:link w:val="QuoteChar"/>
    <w:uiPriority w:val="99"/>
    <w:rsid w:val="003214A4"/>
    <w:pPr>
      <w:spacing w:after="240" w:line="240" w:lineRule="auto"/>
      <w:ind w:left="1080" w:right="1080" w:firstLine="0"/>
    </w:pPr>
  </w:style>
  <w:style w:type="character" w:customStyle="1" w:styleId="QuoteChar">
    <w:name w:val="Quote Char"/>
    <w:basedOn w:val="DefaultParagraphFont"/>
    <w:link w:val="Quote"/>
    <w:uiPriority w:val="99"/>
    <w:rsid w:val="003214A4"/>
    <w:rPr>
      <w:sz w:val="24"/>
      <w:szCs w:val="22"/>
    </w:rPr>
  </w:style>
  <w:style w:type="character" w:styleId="CommentReference">
    <w:name w:val="annotation reference"/>
    <w:basedOn w:val="DefaultParagraphFont"/>
    <w:uiPriority w:val="99"/>
    <w:semiHidden/>
    <w:rsid w:val="0098677E"/>
    <w:rPr>
      <w:rFonts w:cs="Times New Roman"/>
      <w:sz w:val="18"/>
    </w:rPr>
  </w:style>
  <w:style w:type="paragraph" w:styleId="CommentText">
    <w:name w:val="annotation text"/>
    <w:basedOn w:val="Normal"/>
    <w:link w:val="CommentTextChar"/>
    <w:uiPriority w:val="99"/>
    <w:semiHidden/>
    <w:rsid w:val="0098677E"/>
    <w:rPr>
      <w:sz w:val="24"/>
    </w:rPr>
  </w:style>
  <w:style w:type="character" w:customStyle="1" w:styleId="CommentTextChar">
    <w:name w:val="Comment Text Char"/>
    <w:basedOn w:val="DefaultParagraphFont"/>
    <w:link w:val="CommentText"/>
    <w:uiPriority w:val="99"/>
    <w:semiHidden/>
    <w:rsid w:val="0060244B"/>
    <w:rPr>
      <w:rFonts w:ascii="Verdana" w:hAnsi="Verdana" w:cs="Verdana"/>
      <w:color w:val="000000"/>
      <w:sz w:val="24"/>
      <w:shd w:val="solid" w:color="FFFFFF" w:fill="auto"/>
      <w:lang w:val="ru-RU" w:eastAsia="ru-RU"/>
    </w:rPr>
  </w:style>
  <w:style w:type="paragraph" w:styleId="CommentSubject">
    <w:name w:val="annotation subject"/>
    <w:basedOn w:val="CommentText"/>
    <w:next w:val="CommentText"/>
    <w:link w:val="CommentSubjectChar"/>
    <w:uiPriority w:val="99"/>
    <w:semiHidden/>
    <w:rsid w:val="0098677E"/>
    <w:rPr>
      <w:sz w:val="20"/>
    </w:rPr>
  </w:style>
  <w:style w:type="character" w:customStyle="1" w:styleId="CommentSubjectChar">
    <w:name w:val="Comment Subject Char"/>
    <w:basedOn w:val="CommentTextChar"/>
    <w:link w:val="CommentSubject"/>
    <w:uiPriority w:val="99"/>
    <w:semiHidden/>
    <w:rsid w:val="0060244B"/>
    <w:rPr>
      <w:rFonts w:ascii="Verdana" w:hAnsi="Verdana" w:cs="Verdana"/>
      <w:b/>
      <w:bCs/>
      <w:color w:val="000000"/>
      <w:sz w:val="24"/>
      <w:shd w:val="solid" w:color="FFFFFF" w:fill="auto"/>
      <w:lang w:val="ru-RU" w:eastAsia="ru-RU"/>
    </w:rPr>
  </w:style>
  <w:style w:type="character" w:customStyle="1" w:styleId="Heading7Char">
    <w:name w:val="Heading 7 Char"/>
    <w:basedOn w:val="DefaultParagraphFont"/>
    <w:link w:val="Heading7"/>
    <w:uiPriority w:val="9"/>
    <w:rsid w:val="00074788"/>
    <w:rPr>
      <w:rFonts w:ascii="Cambria" w:eastAsia="Times New Roman" w:hAnsi="Cambria" w:cs="Times New Roman"/>
      <w:color w:val="000000"/>
      <w:sz w:val="24"/>
      <w:szCs w:val="24"/>
      <w:shd w:val="solid" w:color="FFFFFF" w:fill="auto"/>
      <w:lang w:val="ru-RU" w:eastAsia="ru-RU"/>
    </w:rPr>
  </w:style>
  <w:style w:type="table" w:styleId="TableGrid">
    <w:name w:val="Table Grid"/>
    <w:basedOn w:val="TableNormal"/>
    <w:uiPriority w:val="59"/>
    <w:rsid w:val="00CF192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15ADB"/>
    <w:rPr>
      <w:szCs w:val="20"/>
    </w:rPr>
  </w:style>
  <w:style w:type="character" w:customStyle="1" w:styleId="EndnoteTextChar">
    <w:name w:val="Endnote Text Char"/>
    <w:basedOn w:val="DefaultParagraphFont"/>
    <w:link w:val="EndnoteText"/>
    <w:uiPriority w:val="99"/>
    <w:semiHidden/>
    <w:rsid w:val="00915ADB"/>
    <w:rPr>
      <w:rFonts w:ascii="Verdana" w:hAnsi="Verdana" w:cs="Verdana"/>
      <w:color w:val="000000"/>
      <w:shd w:val="solid" w:color="FFFFFF" w:fill="auto"/>
      <w:lang w:eastAsia="ru-RU"/>
    </w:rPr>
  </w:style>
  <w:style w:type="character" w:styleId="EndnoteReference">
    <w:name w:val="endnote reference"/>
    <w:basedOn w:val="DefaultParagraphFont"/>
    <w:uiPriority w:val="99"/>
    <w:semiHidden/>
    <w:unhideWhenUsed/>
    <w:rsid w:val="00915ADB"/>
    <w:rPr>
      <w:vertAlign w:val="superscript"/>
    </w:rPr>
  </w:style>
  <w:style w:type="paragraph" w:styleId="FootnoteText">
    <w:name w:val="footnote text"/>
    <w:basedOn w:val="Normal"/>
    <w:link w:val="FootnoteTextChar"/>
    <w:uiPriority w:val="99"/>
    <w:unhideWhenUsed/>
    <w:rsid w:val="00915ADB"/>
    <w:rPr>
      <w:szCs w:val="20"/>
    </w:rPr>
  </w:style>
  <w:style w:type="character" w:customStyle="1" w:styleId="FootnoteTextChar">
    <w:name w:val="Footnote Text Char"/>
    <w:basedOn w:val="DefaultParagraphFont"/>
    <w:link w:val="FootnoteText"/>
    <w:uiPriority w:val="99"/>
    <w:rsid w:val="00915ADB"/>
    <w:rPr>
      <w:rFonts w:ascii="Verdana" w:hAnsi="Verdana" w:cs="Verdana"/>
      <w:color w:val="000000"/>
      <w:shd w:val="solid" w:color="FFFFFF" w:fill="auto"/>
      <w:lang w:eastAsia="ru-RU"/>
    </w:rPr>
  </w:style>
  <w:style w:type="character" w:styleId="FootnoteReference">
    <w:name w:val="footnote reference"/>
    <w:basedOn w:val="DefaultParagraphFont"/>
    <w:uiPriority w:val="99"/>
    <w:unhideWhenUsed/>
    <w:rsid w:val="00915ADB"/>
    <w:rPr>
      <w:vertAlign w:val="superscript"/>
    </w:rPr>
  </w:style>
  <w:style w:type="paragraph" w:customStyle="1" w:styleId="SingleSpaced">
    <w:name w:val="Single Spaced"/>
    <w:basedOn w:val="DoubleSpaced"/>
    <w:qFormat/>
    <w:rsid w:val="00B103C9"/>
    <w:pPr>
      <w:tabs>
        <w:tab w:val="right" w:pos="8640"/>
      </w:tabs>
      <w:spacing w:line="240" w:lineRule="auto"/>
      <w:ind w:firstLine="0"/>
    </w:pPr>
  </w:style>
  <w:style w:type="paragraph" w:styleId="DocumentMap">
    <w:name w:val="Document Map"/>
    <w:basedOn w:val="Normal"/>
    <w:link w:val="DocumentMapChar"/>
    <w:uiPriority w:val="99"/>
    <w:semiHidden/>
    <w:unhideWhenUsed/>
    <w:rsid w:val="00672107"/>
    <w:rPr>
      <w:rFonts w:ascii="Tahoma" w:hAnsi="Tahoma" w:cs="Tahoma"/>
      <w:sz w:val="16"/>
      <w:szCs w:val="16"/>
    </w:rPr>
  </w:style>
  <w:style w:type="character" w:customStyle="1" w:styleId="DocumentMapChar">
    <w:name w:val="Document Map Char"/>
    <w:basedOn w:val="DefaultParagraphFont"/>
    <w:link w:val="DocumentMap"/>
    <w:uiPriority w:val="99"/>
    <w:semiHidden/>
    <w:rsid w:val="00672107"/>
    <w:rPr>
      <w:rFonts w:ascii="Tahoma" w:hAnsi="Tahoma" w:cs="Tahoma"/>
      <w:color w:val="000000"/>
      <w:sz w:val="16"/>
      <w:szCs w:val="16"/>
      <w:shd w:val="solid" w:color="FFFFFF" w:fill="auto"/>
      <w:lang w:eastAsia="ru-RU"/>
    </w:rPr>
  </w:style>
  <w:style w:type="paragraph" w:customStyle="1" w:styleId="DoubleSpacedFlushLeft">
    <w:name w:val="Double Spaced Flush Left"/>
    <w:basedOn w:val="DoubleSpaced"/>
    <w:qFormat/>
    <w:rsid w:val="00C11E82"/>
    <w:pPr>
      <w:ind w:firstLine="0"/>
    </w:pPr>
  </w:style>
  <w:style w:type="character" w:styleId="Hyperlink">
    <w:name w:val="Hyperlink"/>
    <w:basedOn w:val="DefaultParagraphFont"/>
    <w:uiPriority w:val="99"/>
    <w:unhideWhenUsed/>
    <w:rsid w:val="00D56E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www.iipa.org/perman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A0DD96-C8BA-432D-A9DB-4E8197B1F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8866</Words>
  <Characters>50540</Characters>
  <Application>Microsoft Office Word</Application>
  <DocSecurity>0</DocSecurity>
  <Lines>421</Lines>
  <Paragraphs>118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Greher &amp; Heines - Chapter 1</vt:lpstr>
      <vt:lpstr>4</vt:lpstr>
      <vt:lpstr>Notation and Representation: How We Get ’Em To Crack the Code </vt:lpstr>
      <vt:lpstr>    Gateways, Barriers, and Boundaries </vt:lpstr>
      <vt:lpstr>    Found Instruments Project: Goals and Overview</vt:lpstr>
      <vt:lpstr>    A Bit of Background </vt:lpstr>
      <vt:lpstr>    Synchronized Class Version</vt:lpstr>
      <vt:lpstr>        Part 1: The Music Assignment</vt:lpstr>
      <vt:lpstr>        Part 2: The CS Assignment</vt:lpstr>
      <vt:lpstr>    Hybrid Class Version</vt:lpstr>
      <vt:lpstr>        From Two Parts to Three</vt:lpstr>
      <vt:lpstr>        From Exercises to Music</vt:lpstr>
      <vt:lpstr>    Theme, Variations, and Computational Thinking</vt:lpstr>
      <vt:lpstr>    Bibliography for Chapter 4</vt:lpstr>
    </vt:vector>
  </TitlesOfParts>
  <Company>University of Massachusetts Lowell</Company>
  <LinksUpToDate>false</LinksUpToDate>
  <CharactersWithSpaces>59288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Greher &amp; Heines - Chapter 1</dc:title>
  <dc:creator>Jesse M. Heines</dc:creator>
  <cp:lastModifiedBy>Jesse M. Heines</cp:lastModifiedBy>
  <cp:revision>2</cp:revision>
  <cp:lastPrinted>2012-06-15T12:37:00Z</cp:lastPrinted>
  <dcterms:created xsi:type="dcterms:W3CDTF">2012-06-15T12:42:00Z</dcterms:created>
  <dcterms:modified xsi:type="dcterms:W3CDTF">2012-06-15T12:42:00Z</dcterms:modified>
</cp:coreProperties>
</file>